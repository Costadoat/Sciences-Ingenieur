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5489" w:rsidRPr="004139BE" w:rsidRDefault="001A218E" w:rsidP="003967A5">
      <w:pPr>
        <w:jc w:val="center"/>
        <w:rPr>
          <w:sz w:val="32"/>
          <w:szCs w:val="32"/>
        </w:rPr>
      </w:pPr>
      <w:r w:rsidRPr="004139BE">
        <w:rPr>
          <w:sz w:val="32"/>
          <w:szCs w:val="32"/>
        </w:rPr>
        <w:t>Correction UPSTI – CCP 201</w:t>
      </w:r>
      <w:r w:rsidR="004139BE" w:rsidRPr="004139BE">
        <w:rPr>
          <w:sz w:val="32"/>
          <w:szCs w:val="32"/>
        </w:rPr>
        <w:t>8</w:t>
      </w:r>
      <w:r w:rsidRPr="004139BE">
        <w:rPr>
          <w:sz w:val="32"/>
          <w:szCs w:val="32"/>
        </w:rPr>
        <w:t xml:space="preserve"> – TSI</w:t>
      </w:r>
    </w:p>
    <w:p w:rsidR="001A218E" w:rsidRPr="00A93E4D" w:rsidRDefault="004139BE" w:rsidP="003967A5">
      <w:pPr>
        <w:jc w:val="center"/>
        <w:rPr>
          <w:sz w:val="32"/>
          <w:szCs w:val="32"/>
          <w:u w:val="single"/>
        </w:rPr>
      </w:pPr>
      <w:r w:rsidRPr="00A93E4D">
        <w:rPr>
          <w:sz w:val="32"/>
          <w:szCs w:val="32"/>
          <w:u w:val="single"/>
        </w:rPr>
        <w:t xml:space="preserve">Etude d’une machine de </w:t>
      </w:r>
      <w:proofErr w:type="spellStart"/>
      <w:r w:rsidRPr="00A93E4D">
        <w:rPr>
          <w:sz w:val="32"/>
          <w:szCs w:val="32"/>
          <w:u w:val="single"/>
        </w:rPr>
        <w:t>microfraisage</w:t>
      </w:r>
      <w:proofErr w:type="spellEnd"/>
      <w:r w:rsidRPr="00A93E4D">
        <w:rPr>
          <w:sz w:val="32"/>
          <w:szCs w:val="32"/>
          <w:u w:val="single"/>
        </w:rPr>
        <w:t xml:space="preserve"> par </w:t>
      </w:r>
      <w:proofErr w:type="spellStart"/>
      <w:r w:rsidRPr="00A93E4D">
        <w:rPr>
          <w:sz w:val="32"/>
          <w:szCs w:val="32"/>
          <w:u w:val="single"/>
        </w:rPr>
        <w:t>électro-érosion</w:t>
      </w:r>
      <w:proofErr w:type="spellEnd"/>
    </w:p>
    <w:p w:rsidR="001A218E" w:rsidRPr="00681A93" w:rsidRDefault="001A218E" w:rsidP="00681A93">
      <w:pPr>
        <w:pStyle w:val="Titre1"/>
      </w:pPr>
      <w:r w:rsidRPr="00681A93">
        <w:t>P</w:t>
      </w:r>
      <w:r w:rsidR="003967A5" w:rsidRPr="00681A93">
        <w:t>artie 1 : p</w:t>
      </w:r>
      <w:r w:rsidRPr="00681A93">
        <w:t>résentation et analyse du système</w:t>
      </w:r>
    </w:p>
    <w:p w:rsidR="004139BE" w:rsidRPr="004139BE" w:rsidRDefault="004139BE" w:rsidP="004139BE">
      <w:pPr>
        <w:pStyle w:val="Titre1"/>
      </w:pPr>
      <w:r w:rsidRPr="00681A93">
        <w:t xml:space="preserve">Partie </w:t>
      </w:r>
      <w:r>
        <w:t>2</w:t>
      </w:r>
      <w:r w:rsidRPr="00681A93">
        <w:t> </w:t>
      </w:r>
      <w:proofErr w:type="gramStart"/>
      <w:r w:rsidRPr="00681A93">
        <w:t>:</w:t>
      </w:r>
      <w:r>
        <w:t>Détermination</w:t>
      </w:r>
      <w:proofErr w:type="gramEnd"/>
      <w:r>
        <w:t xml:space="preserve"> des spécifications du système de </w:t>
      </w:r>
      <w:proofErr w:type="spellStart"/>
      <w:r>
        <w:t>débobinage</w:t>
      </w:r>
      <w:proofErr w:type="spellEnd"/>
      <w:r>
        <w:t>/récupération pour le respect de l’exigence 1.1</w:t>
      </w:r>
    </w:p>
    <w:p w:rsidR="001A218E" w:rsidRPr="004B0689" w:rsidRDefault="001A218E" w:rsidP="003967A5">
      <w:pPr>
        <w:rPr>
          <w:b w:val="0"/>
        </w:rPr>
      </w:pPr>
      <w:r w:rsidRPr="001A218E">
        <w:t xml:space="preserve">Q1. </w:t>
      </w:r>
      <w:r w:rsidR="004139BE">
        <w:rPr>
          <w:b w:val="0"/>
        </w:rPr>
        <w:t>A l’aide des caractéristiques indiquées</w:t>
      </w:r>
      <w:r w:rsidRPr="004B0689">
        <w:rPr>
          <w:b w:val="0"/>
        </w:rPr>
        <w:t>, on a :</w:t>
      </w:r>
    </w:p>
    <w:p w:rsidR="001A218E" w:rsidRPr="004B0689" w:rsidRDefault="004139BE" w:rsidP="003967A5">
      <w:pPr>
        <w:pStyle w:val="Paragraphedeliste"/>
        <w:rPr>
          <w:b w:val="0"/>
        </w:rPr>
      </w:pPr>
      <w:r>
        <w:rPr>
          <w:b w:val="0"/>
        </w:rPr>
        <w:t>Conductibilité électrique 20% IACS</w:t>
      </w:r>
    </w:p>
    <w:p w:rsidR="001A218E" w:rsidRDefault="004139BE" w:rsidP="003967A5">
      <w:pPr>
        <w:pStyle w:val="Paragraphedeliste"/>
        <w:rPr>
          <w:b w:val="0"/>
        </w:rPr>
      </w:pPr>
      <w:r>
        <w:rPr>
          <w:b w:val="0"/>
        </w:rPr>
        <w:t>Résistance à la traction &gt; 500 N.mm</w:t>
      </w:r>
      <w:r w:rsidRPr="004139BE">
        <w:rPr>
          <w:b w:val="0"/>
          <w:vertAlign w:val="superscript"/>
        </w:rPr>
        <w:t>-2</w:t>
      </w:r>
      <w:r>
        <w:rPr>
          <w:b w:val="0"/>
        </w:rPr>
        <w:t>,</w:t>
      </w:r>
    </w:p>
    <w:p w:rsidR="004139BE" w:rsidRPr="004B0689" w:rsidRDefault="00A93E4D" w:rsidP="003967A5">
      <w:pPr>
        <w:pStyle w:val="Paragraphedeliste"/>
        <w:rPr>
          <w:b w:val="0"/>
        </w:rPr>
      </w:pPr>
      <w:r>
        <w:rPr>
          <w:b w:val="0"/>
        </w:rPr>
        <w:t>Pas de Nickel ni de Plomb</w:t>
      </w:r>
    </w:p>
    <w:p w:rsidR="001A218E" w:rsidRPr="004B0689" w:rsidRDefault="00A93E4D" w:rsidP="00E70E06">
      <w:pPr>
        <w:pStyle w:val="Paragraphedeliste"/>
        <w:ind w:left="426"/>
        <w:rPr>
          <w:b w:val="0"/>
        </w:rPr>
      </w:pPr>
      <w:r>
        <w:rPr>
          <w:b w:val="0"/>
        </w:rPr>
        <w:t xml:space="preserve">A l’aide du document 2, </w:t>
      </w:r>
      <w:r w:rsidR="00444C72">
        <w:rPr>
          <w:b w:val="0"/>
        </w:rPr>
        <w:t>o</w:t>
      </w:r>
      <w:r>
        <w:rPr>
          <w:b w:val="0"/>
        </w:rPr>
        <w:t>n peut sélectionner CuZn30 et CuZn36. Le moins cher étant le CuZn36, c’est celui qu’il faut choisir.</w:t>
      </w:r>
    </w:p>
    <w:p w:rsidR="001A218E" w:rsidRDefault="001A218E" w:rsidP="003967A5"/>
    <w:p w:rsidR="001A218E" w:rsidRPr="002C1D87" w:rsidRDefault="001A218E" w:rsidP="003967A5">
      <w:pPr>
        <w:rPr>
          <w:b w:val="0"/>
        </w:rPr>
      </w:pPr>
      <w:r w:rsidRPr="001A218E">
        <w:t>Q</w:t>
      </w:r>
      <w:r>
        <w:t>2</w:t>
      </w:r>
      <w:r w:rsidRPr="001A218E">
        <w:t xml:space="preserve">. </w:t>
      </w:r>
      <w:r w:rsidR="002C1D87" w:rsidRPr="002C1D87">
        <w:rPr>
          <w:b w:val="0"/>
        </w:rPr>
        <w:t xml:space="preserve">Vitesse de rotation de la bobine de </w:t>
      </w:r>
      <w:proofErr w:type="spellStart"/>
      <w:r w:rsidR="002C1D87" w:rsidRPr="002C1D87">
        <w:rPr>
          <w:b w:val="0"/>
        </w:rPr>
        <w:t>débobinage</w:t>
      </w:r>
      <w:proofErr w:type="spellEnd"/>
      <w:r w:rsidR="002C1D87">
        <w:rPr>
          <w:b w:val="0"/>
        </w:rPr>
        <w:t xml:space="preserve"> : </w:t>
      </w:r>
      <w:r w:rsidR="002C1D87">
        <w:rPr>
          <w:b w:val="0"/>
        </w:rPr>
        <w:sym w:font="Symbol" w:char="F077"/>
      </w:r>
      <w:r w:rsidR="002C1D87" w:rsidRPr="002C1D87">
        <w:rPr>
          <w:b w:val="0"/>
          <w:vertAlign w:val="subscript"/>
        </w:rPr>
        <w:t>deb</w:t>
      </w:r>
      <w:r w:rsidR="002C1D87">
        <w:rPr>
          <w:b w:val="0"/>
        </w:rPr>
        <w:t xml:space="preserve"> </w:t>
      </w:r>
    </w:p>
    <w:p w:rsidR="003967A5" w:rsidRDefault="002C1D87" w:rsidP="00E70E06">
      <w:pPr>
        <w:ind w:left="426"/>
        <w:rPr>
          <w:b w:val="0"/>
        </w:rPr>
      </w:pPr>
      <w:r>
        <w:rPr>
          <w:b w:val="0"/>
        </w:rPr>
        <w:t xml:space="preserve">La vitesse du fil est constante : </w:t>
      </w:r>
      <w:proofErr w:type="spellStart"/>
      <w:r>
        <w:rPr>
          <w:b w:val="0"/>
        </w:rPr>
        <w:t>v</w:t>
      </w:r>
      <w:r w:rsidRPr="002C1D87">
        <w:rPr>
          <w:b w:val="0"/>
          <w:vertAlign w:val="subscript"/>
        </w:rPr>
        <w:t>fil</w:t>
      </w:r>
      <w:proofErr w:type="spellEnd"/>
      <w:r>
        <w:rPr>
          <w:b w:val="0"/>
          <w:vertAlign w:val="subscript"/>
        </w:rPr>
        <w:t xml:space="preserve"> </w:t>
      </w:r>
      <w:r>
        <w:rPr>
          <w:b w:val="0"/>
        </w:rPr>
        <w:t xml:space="preserve"> o</w:t>
      </w:r>
      <w:r w:rsidR="00E37972">
        <w:rPr>
          <w:b w:val="0"/>
        </w:rPr>
        <w:t>r</w:t>
      </w:r>
      <w:r>
        <w:rPr>
          <w:b w:val="0"/>
        </w:rPr>
        <w:t xml:space="preserve"> le diamètre de la bobine de </w:t>
      </w:r>
      <w:proofErr w:type="spellStart"/>
      <w:r>
        <w:rPr>
          <w:b w:val="0"/>
        </w:rPr>
        <w:t>débobinage</w:t>
      </w:r>
      <w:proofErr w:type="spellEnd"/>
      <w:r>
        <w:rPr>
          <w:b w:val="0"/>
        </w:rPr>
        <w:t xml:space="preserve"> varie entre </w:t>
      </w:r>
      <w:proofErr w:type="spellStart"/>
      <w:r>
        <w:rPr>
          <w:b w:val="0"/>
        </w:rPr>
        <w:t>D</w:t>
      </w:r>
      <w:r w:rsidRPr="002C1D87">
        <w:rPr>
          <w:b w:val="0"/>
          <w:vertAlign w:val="subscript"/>
        </w:rPr>
        <w:t>deb</w:t>
      </w:r>
      <w:r>
        <w:rPr>
          <w:b w:val="0"/>
          <w:vertAlign w:val="subscript"/>
        </w:rPr>
        <w:t>vide</w:t>
      </w:r>
      <w:proofErr w:type="spellEnd"/>
      <w:r>
        <w:rPr>
          <w:b w:val="0"/>
        </w:rPr>
        <w:t xml:space="preserve"> (bobine vide) et </w:t>
      </w:r>
      <w:proofErr w:type="spellStart"/>
      <w:r>
        <w:rPr>
          <w:b w:val="0"/>
        </w:rPr>
        <w:t>D</w:t>
      </w:r>
      <w:r w:rsidRPr="002C1D87">
        <w:rPr>
          <w:b w:val="0"/>
          <w:vertAlign w:val="subscript"/>
        </w:rPr>
        <w:t>deb</w:t>
      </w:r>
      <w:r>
        <w:rPr>
          <w:b w:val="0"/>
          <w:vertAlign w:val="subscript"/>
        </w:rPr>
        <w:t>pleine</w:t>
      </w:r>
      <w:proofErr w:type="spellEnd"/>
      <w:r>
        <w:rPr>
          <w:b w:val="0"/>
        </w:rPr>
        <w:t xml:space="preserve"> (bobine pleine).</w:t>
      </w:r>
    </w:p>
    <w:p w:rsidR="002C1D87" w:rsidRDefault="002C1D87" w:rsidP="00E70E06">
      <w:pPr>
        <w:ind w:left="426"/>
        <w:rPr>
          <w:b w:val="0"/>
        </w:rPr>
      </w:pPr>
      <w:r w:rsidRPr="002C1D87">
        <w:rPr>
          <w:b w:val="0"/>
          <w:position w:val="-32"/>
        </w:rPr>
        <w:object w:dxaOrig="1180" w:dyaOrig="7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59.45pt;height:36.85pt" o:ole="">
            <v:imagedata r:id="rId8" o:title=""/>
          </v:shape>
          <o:OLEObject Type="Embed" ProgID="Equation.DSMT4" ShapeID="_x0000_i1026" DrawAspect="Content" ObjectID="_1590518790" r:id="rId9"/>
        </w:object>
      </w:r>
      <w:r>
        <w:rPr>
          <w:b w:val="0"/>
        </w:rPr>
        <w:t xml:space="preserve"> </w:t>
      </w:r>
      <w:proofErr w:type="gramStart"/>
      <w:r>
        <w:rPr>
          <w:b w:val="0"/>
        </w:rPr>
        <w:t>donc</w:t>
      </w:r>
      <w:proofErr w:type="gramEnd"/>
      <w:r>
        <w:rPr>
          <w:b w:val="0"/>
        </w:rPr>
        <w:t xml:space="preserve"> </w:t>
      </w:r>
      <w:r w:rsidRPr="002C1D87">
        <w:rPr>
          <w:b w:val="0"/>
          <w:position w:val="-32"/>
        </w:rPr>
        <w:object w:dxaOrig="2320" w:dyaOrig="740">
          <v:shape id="_x0000_i1027" type="#_x0000_t75" style="width:116.35pt;height:36.85pt" o:ole="">
            <v:imagedata r:id="rId10" o:title=""/>
          </v:shape>
          <o:OLEObject Type="Embed" ProgID="Equation.DSMT4" ShapeID="_x0000_i1027" DrawAspect="Content" ObjectID="_1590518791" r:id="rId11"/>
        </w:object>
      </w:r>
    </w:p>
    <w:p w:rsidR="00CD0C10" w:rsidRDefault="00CD0C10" w:rsidP="00E70E06">
      <w:pPr>
        <w:ind w:left="426"/>
        <w:rPr>
          <w:b w:val="0"/>
        </w:rPr>
      </w:pPr>
      <w:r>
        <w:rPr>
          <w:b w:val="0"/>
        </w:rPr>
        <w:t>A.N.</w:t>
      </w:r>
      <w:r w:rsidRPr="00CD0C10">
        <w:rPr>
          <w:b w:val="0"/>
        </w:rPr>
        <w:t xml:space="preserve"> </w:t>
      </w:r>
      <w:r w:rsidRPr="00CD0C10">
        <w:rPr>
          <w:b w:val="0"/>
          <w:position w:val="-24"/>
        </w:rPr>
        <w:object w:dxaOrig="2420" w:dyaOrig="620">
          <v:shape id="_x0000_i1028" type="#_x0000_t75" style="width:121.4pt;height:31pt" o:ole="">
            <v:imagedata r:id="rId12" o:title=""/>
          </v:shape>
          <o:OLEObject Type="Embed" ProgID="Equation.DSMT4" ShapeID="_x0000_i1028" DrawAspect="Content" ObjectID="_1590518792" r:id="rId13"/>
        </w:object>
      </w:r>
      <w:r>
        <w:rPr>
          <w:b w:val="0"/>
        </w:rPr>
        <w:t xml:space="preserve"> et </w:t>
      </w:r>
      <w:r w:rsidRPr="00CD0C10">
        <w:rPr>
          <w:b w:val="0"/>
          <w:position w:val="-24"/>
        </w:rPr>
        <w:object w:dxaOrig="2360" w:dyaOrig="620">
          <v:shape id="_x0000_i1029" type="#_x0000_t75" style="width:118.05pt;height:31pt" o:ole="">
            <v:imagedata r:id="rId14" o:title=""/>
          </v:shape>
          <o:OLEObject Type="Embed" ProgID="Equation.DSMT4" ShapeID="_x0000_i1029" DrawAspect="Content" ObjectID="_1590518793" r:id="rId15"/>
        </w:object>
      </w:r>
    </w:p>
    <w:p w:rsidR="001B7E9C" w:rsidRDefault="001B7E9C" w:rsidP="003967A5">
      <w:pPr>
        <w:rPr>
          <w:b w:val="0"/>
        </w:rPr>
      </w:pPr>
      <w:r w:rsidRPr="001A218E">
        <w:t>Q</w:t>
      </w:r>
      <w:r>
        <w:t>3</w:t>
      </w:r>
      <w:r w:rsidRPr="001A218E">
        <w:t xml:space="preserve">. </w:t>
      </w:r>
      <w:r w:rsidRPr="002C1D87">
        <w:rPr>
          <w:b w:val="0"/>
        </w:rPr>
        <w:t>Vitesse de rotation d</w:t>
      </w:r>
      <w:r>
        <w:rPr>
          <w:b w:val="0"/>
        </w:rPr>
        <w:t>u moteur</w:t>
      </w:r>
    </w:p>
    <w:p w:rsidR="00657AA2" w:rsidRDefault="00657AA2" w:rsidP="00E70E06">
      <w:pPr>
        <w:ind w:left="426"/>
        <w:rPr>
          <w:b w:val="0"/>
        </w:rPr>
      </w:pPr>
      <w:r w:rsidRPr="00657AA2">
        <w:rPr>
          <w:b w:val="0"/>
          <w:position w:val="-30"/>
        </w:rPr>
        <w:object w:dxaOrig="2580" w:dyaOrig="680">
          <v:shape id="_x0000_i1030" type="#_x0000_t75" style="width:128.95pt;height:34.35pt" o:ole="">
            <v:imagedata r:id="rId16" o:title=""/>
          </v:shape>
          <o:OLEObject Type="Embed" ProgID="Equation.DSMT4" ShapeID="_x0000_i1030" DrawAspect="Content" ObjectID="_1590518794" r:id="rId17"/>
        </w:object>
      </w:r>
      <w:r>
        <w:rPr>
          <w:b w:val="0"/>
        </w:rPr>
        <w:t xml:space="preserve"> </w:t>
      </w:r>
      <w:proofErr w:type="gramStart"/>
      <w:r>
        <w:rPr>
          <w:b w:val="0"/>
        </w:rPr>
        <w:t>d’où</w:t>
      </w:r>
      <w:proofErr w:type="gramEnd"/>
      <w:r>
        <w:rPr>
          <w:b w:val="0"/>
        </w:rPr>
        <w:t xml:space="preserve"> </w:t>
      </w:r>
      <w:r w:rsidRPr="00657AA2">
        <w:rPr>
          <w:b w:val="0"/>
          <w:position w:val="-30"/>
        </w:rPr>
        <w:object w:dxaOrig="1780" w:dyaOrig="680">
          <v:shape id="_x0000_i1031" type="#_x0000_t75" style="width:87.9pt;height:34.35pt" o:ole="">
            <v:imagedata r:id="rId18" o:title=""/>
          </v:shape>
          <o:OLEObject Type="Embed" ProgID="Equation.DSMT4" ShapeID="_x0000_i1031" DrawAspect="Content" ObjectID="_1590518795" r:id="rId19"/>
        </w:object>
      </w:r>
      <w:r>
        <w:rPr>
          <w:b w:val="0"/>
        </w:rPr>
        <w:t xml:space="preserve"> </w:t>
      </w:r>
    </w:p>
    <w:p w:rsidR="00657AA2" w:rsidRDefault="00657AA2" w:rsidP="00E70E06">
      <w:pPr>
        <w:ind w:left="426"/>
        <w:rPr>
          <w:b w:val="0"/>
        </w:rPr>
      </w:pPr>
      <w:r>
        <w:rPr>
          <w:b w:val="0"/>
        </w:rPr>
        <w:t>A.N.</w:t>
      </w:r>
      <w:r w:rsidRPr="00CD0C10">
        <w:rPr>
          <w:b w:val="0"/>
        </w:rPr>
        <w:t xml:space="preserve"> </w:t>
      </w:r>
      <w:r w:rsidRPr="00CD0C10">
        <w:rPr>
          <w:b w:val="0"/>
          <w:position w:val="-24"/>
        </w:rPr>
        <w:object w:dxaOrig="3159" w:dyaOrig="620">
          <v:shape id="_x0000_i1032" type="#_x0000_t75" style="width:158.25pt;height:31pt" o:ole="">
            <v:imagedata r:id="rId20" o:title=""/>
          </v:shape>
          <o:OLEObject Type="Embed" ProgID="Equation.DSMT4" ShapeID="_x0000_i1032" DrawAspect="Content" ObjectID="_1590518796" r:id="rId21"/>
        </w:object>
      </w:r>
      <w:r>
        <w:rPr>
          <w:b w:val="0"/>
        </w:rPr>
        <w:t xml:space="preserve"> et </w:t>
      </w:r>
      <w:r w:rsidR="00E70E06" w:rsidRPr="00CD0C10">
        <w:rPr>
          <w:b w:val="0"/>
          <w:position w:val="-24"/>
        </w:rPr>
        <w:object w:dxaOrig="3080" w:dyaOrig="620">
          <v:shape id="_x0000_i1033" type="#_x0000_t75" style="width:153.2pt;height:31pt" o:ole="">
            <v:imagedata r:id="rId22" o:title=""/>
          </v:shape>
          <o:OLEObject Type="Embed" ProgID="Equation.DSMT4" ShapeID="_x0000_i1033" DrawAspect="Content" ObjectID="_1590518797" r:id="rId23"/>
        </w:object>
      </w:r>
    </w:p>
    <w:p w:rsidR="00E37972" w:rsidRDefault="00E37972" w:rsidP="00E70E06">
      <w:pPr>
        <w:ind w:left="426"/>
        <w:rPr>
          <w:b w:val="0"/>
        </w:rPr>
      </w:pPr>
      <w:r>
        <w:rPr>
          <w:b w:val="0"/>
        </w:rPr>
        <w:t>Remarque : Le signe du rapport de réduction a été ignoré</w:t>
      </w:r>
      <w:r w:rsidR="00444C72">
        <w:rPr>
          <w:b w:val="0"/>
        </w:rPr>
        <w:t>,</w:t>
      </w:r>
      <w:r>
        <w:rPr>
          <w:b w:val="0"/>
        </w:rPr>
        <w:t xml:space="preserve"> car les calculs sont fait</w:t>
      </w:r>
      <w:r w:rsidR="00444C72">
        <w:rPr>
          <w:b w:val="0"/>
        </w:rPr>
        <w:t>s</w:t>
      </w:r>
      <w:r>
        <w:rPr>
          <w:b w:val="0"/>
        </w:rPr>
        <w:t xml:space="preserve"> en norme.</w:t>
      </w:r>
    </w:p>
    <w:p w:rsidR="006D32A3" w:rsidRDefault="006D32A3" w:rsidP="006D32A3">
      <w:pPr>
        <w:rPr>
          <w:b w:val="0"/>
        </w:rPr>
      </w:pPr>
      <w:r w:rsidRPr="001A218E">
        <w:t>Q</w:t>
      </w:r>
      <w:r>
        <w:t>4</w:t>
      </w:r>
      <w:r w:rsidRPr="001A218E">
        <w:t xml:space="preserve">. </w:t>
      </w:r>
      <w:r>
        <w:rPr>
          <w:b w:val="0"/>
        </w:rPr>
        <w:t>Couple moteur</w:t>
      </w:r>
    </w:p>
    <w:p w:rsidR="00657AA2" w:rsidRDefault="006D32A3" w:rsidP="00E70E06">
      <w:pPr>
        <w:ind w:left="426"/>
        <w:rPr>
          <w:b w:val="0"/>
        </w:rPr>
      </w:pPr>
      <w:r w:rsidRPr="00657AA2">
        <w:rPr>
          <w:b w:val="0"/>
          <w:position w:val="-30"/>
        </w:rPr>
        <w:object w:dxaOrig="6960" w:dyaOrig="680">
          <v:shape id="_x0000_i1034" type="#_x0000_t75" style="width:348.3pt;height:34.35pt" o:ole="">
            <v:imagedata r:id="rId24" o:title=""/>
          </v:shape>
          <o:OLEObject Type="Embed" ProgID="Equation.DSMT4" ShapeID="_x0000_i1034" DrawAspect="Content" ObjectID="_1590518798" r:id="rId25"/>
        </w:object>
      </w:r>
      <w:r>
        <w:rPr>
          <w:b w:val="0"/>
        </w:rPr>
        <w:t xml:space="preserve"> </w:t>
      </w:r>
      <w:proofErr w:type="gramStart"/>
      <w:r>
        <w:rPr>
          <w:b w:val="0"/>
        </w:rPr>
        <w:t>d’où</w:t>
      </w:r>
      <w:proofErr w:type="gramEnd"/>
      <w:r>
        <w:rPr>
          <w:b w:val="0"/>
        </w:rPr>
        <w:t xml:space="preserve"> </w:t>
      </w:r>
      <w:r w:rsidR="001B57AE" w:rsidRPr="00657AA2">
        <w:rPr>
          <w:b w:val="0"/>
          <w:position w:val="-30"/>
        </w:rPr>
        <w:object w:dxaOrig="6619" w:dyaOrig="680">
          <v:shape id="_x0000_i1035" type="#_x0000_t75" style="width:330.7pt;height:34.35pt" o:ole="">
            <v:imagedata r:id="rId26" o:title=""/>
          </v:shape>
          <o:OLEObject Type="Embed" ProgID="Equation.DSMT4" ShapeID="_x0000_i1035" DrawAspect="Content" ObjectID="_1590518799" r:id="rId27"/>
        </w:object>
      </w:r>
    </w:p>
    <w:p w:rsidR="001B57AE" w:rsidRDefault="001B57AE" w:rsidP="00E70E06">
      <w:pPr>
        <w:ind w:left="426"/>
        <w:rPr>
          <w:b w:val="0"/>
        </w:rPr>
      </w:pPr>
      <w:r w:rsidRPr="001B57AE">
        <w:rPr>
          <w:b w:val="0"/>
          <w:position w:val="-32"/>
        </w:rPr>
        <w:object w:dxaOrig="3120" w:dyaOrig="760">
          <v:shape id="_x0000_i1036" type="#_x0000_t75" style="width:156.55pt;height:37.65pt" o:ole="">
            <v:imagedata r:id="rId28" o:title=""/>
          </v:shape>
          <o:OLEObject Type="Embed" ProgID="Equation.DSMT4" ShapeID="_x0000_i1036" DrawAspect="Content" ObjectID="_1590518800" r:id="rId29"/>
        </w:object>
      </w:r>
    </w:p>
    <w:p w:rsidR="001B57AE" w:rsidRDefault="001B57AE" w:rsidP="001B57AE">
      <w:pPr>
        <w:rPr>
          <w:b w:val="0"/>
        </w:rPr>
      </w:pPr>
      <w:r w:rsidRPr="001A218E">
        <w:t>Q</w:t>
      </w:r>
      <w:r w:rsidR="00E70E06">
        <w:t>5</w:t>
      </w:r>
      <w:r w:rsidRPr="001A218E">
        <w:t xml:space="preserve">. </w:t>
      </w:r>
      <w:r>
        <w:rPr>
          <w:b w:val="0"/>
        </w:rPr>
        <w:t>Couple moteur minimum et maximum</w:t>
      </w:r>
    </w:p>
    <w:p w:rsidR="001B57AE" w:rsidRDefault="001B57AE" w:rsidP="00E70E06">
      <w:pPr>
        <w:ind w:left="426"/>
        <w:rPr>
          <w:b w:val="0"/>
        </w:rPr>
      </w:pPr>
      <w:r w:rsidRPr="001B57AE">
        <w:rPr>
          <w:b w:val="0"/>
          <w:position w:val="-32"/>
        </w:rPr>
        <w:object w:dxaOrig="7980" w:dyaOrig="760">
          <v:shape id="_x0000_i1037" type="#_x0000_t75" style="width:397.65pt;height:37.65pt" o:ole="">
            <v:imagedata r:id="rId30" o:title=""/>
          </v:shape>
          <o:OLEObject Type="Embed" ProgID="Equation.DSMT4" ShapeID="_x0000_i1037" DrawAspect="Content" ObjectID="_1590518801" r:id="rId31"/>
        </w:object>
      </w:r>
    </w:p>
    <w:p w:rsidR="00E70E06" w:rsidRDefault="001B57AE" w:rsidP="00E70E06">
      <w:pPr>
        <w:ind w:left="426"/>
        <w:rPr>
          <w:b w:val="0"/>
        </w:rPr>
      </w:pPr>
      <w:r>
        <w:rPr>
          <w:b w:val="0"/>
        </w:rPr>
        <w:t xml:space="preserve">A.N. </w:t>
      </w:r>
      <w:r w:rsidR="00E70E06" w:rsidRPr="00E70E06">
        <w:rPr>
          <w:b w:val="0"/>
          <w:position w:val="-64"/>
        </w:rPr>
        <w:object w:dxaOrig="5160" w:dyaOrig="1400">
          <v:shape id="_x0000_i1038" type="#_x0000_t75" style="width:257.85pt;height:70.35pt" o:ole="">
            <v:imagedata r:id="rId32" o:title=""/>
          </v:shape>
          <o:OLEObject Type="Embed" ProgID="Equation.DSMT4" ShapeID="_x0000_i1038" DrawAspect="Content" ObjectID="_1590518802" r:id="rId33"/>
        </w:object>
      </w:r>
    </w:p>
    <w:p w:rsidR="001B57AE" w:rsidRDefault="00E70E06" w:rsidP="00E70E06">
      <w:pPr>
        <w:rPr>
          <w:b w:val="0"/>
        </w:rPr>
      </w:pPr>
      <w:r w:rsidRPr="00E70E06">
        <w:t xml:space="preserve"> </w:t>
      </w:r>
      <w:r w:rsidRPr="001A218E">
        <w:t>Q</w:t>
      </w:r>
      <w:r>
        <w:t>6</w:t>
      </w:r>
      <w:r w:rsidRPr="001A218E">
        <w:t xml:space="preserve">. </w:t>
      </w:r>
      <w:r>
        <w:rPr>
          <w:b w:val="0"/>
        </w:rPr>
        <w:t xml:space="preserve">Moteur 2232 024 SR </w:t>
      </w:r>
    </w:p>
    <w:p w:rsidR="00E70E06" w:rsidRDefault="00E70E06" w:rsidP="002D50D3">
      <w:pPr>
        <w:ind w:left="426"/>
        <w:rPr>
          <w:b w:val="0"/>
        </w:rPr>
      </w:pPr>
      <w:r>
        <w:rPr>
          <w:b w:val="0"/>
        </w:rPr>
        <w:lastRenderedPageBreak/>
        <w:t xml:space="preserve">Sa puissance utile est de 8,68 W et celle nécessaire est </w:t>
      </w:r>
      <w:proofErr w:type="gramStart"/>
      <w:r>
        <w:rPr>
          <w:b w:val="0"/>
        </w:rPr>
        <w:t xml:space="preserve">de </w:t>
      </w:r>
      <w:proofErr w:type="gramEnd"/>
      <w:r w:rsidRPr="00E70E06">
        <w:rPr>
          <w:b w:val="0"/>
          <w:position w:val="-12"/>
        </w:rPr>
        <w:object w:dxaOrig="3420" w:dyaOrig="360">
          <v:shape id="_x0000_i1039" type="#_x0000_t75" style="width:171.65pt;height:18.4pt" o:ole="">
            <v:imagedata r:id="rId34" o:title=""/>
          </v:shape>
          <o:OLEObject Type="Embed" ProgID="Equation.DSMT4" ShapeID="_x0000_i1039" DrawAspect="Content" ObjectID="_1590518803" r:id="rId35"/>
        </w:object>
      </w:r>
      <w:r>
        <w:rPr>
          <w:b w:val="0"/>
        </w:rPr>
        <w:t>.</w:t>
      </w:r>
    </w:p>
    <w:p w:rsidR="002D50D3" w:rsidRDefault="00E70E06" w:rsidP="002D50D3">
      <w:pPr>
        <w:ind w:left="426"/>
        <w:rPr>
          <w:b w:val="0"/>
        </w:rPr>
      </w:pPr>
      <w:r>
        <w:rPr>
          <w:b w:val="0"/>
        </w:rPr>
        <w:t xml:space="preserve">Cette dernière est largement inférieure à celle </w:t>
      </w:r>
      <w:r w:rsidR="002D50D3">
        <w:rPr>
          <w:b w:val="0"/>
        </w:rPr>
        <w:t xml:space="preserve">fournie par le moteur. </w:t>
      </w:r>
    </w:p>
    <w:p w:rsidR="00E70E06" w:rsidRDefault="00E70E06" w:rsidP="002D50D3">
      <w:pPr>
        <w:ind w:left="426"/>
        <w:rPr>
          <w:b w:val="0"/>
        </w:rPr>
      </w:pPr>
      <w:r>
        <w:rPr>
          <w:b w:val="0"/>
        </w:rPr>
        <w:t>De plus sa vitesse nominale est</w:t>
      </w:r>
      <w:r w:rsidR="002D50D3">
        <w:rPr>
          <w:b w:val="0"/>
        </w:rPr>
        <w:t xml:space="preserve"> </w:t>
      </w:r>
      <w:r w:rsidR="002D50D3" w:rsidRPr="002D50D3">
        <w:rPr>
          <w:b w:val="0"/>
          <w:position w:val="-24"/>
        </w:rPr>
        <w:object w:dxaOrig="2700" w:dyaOrig="620">
          <v:shape id="_x0000_i1040" type="#_x0000_t75" style="width:135.65pt;height:31pt" o:ole="">
            <v:imagedata r:id="rId36" o:title=""/>
          </v:shape>
          <o:OLEObject Type="Embed" ProgID="Equation.DSMT4" ShapeID="_x0000_i1040" DrawAspect="Content" ObjectID="_1590518804" r:id="rId37"/>
        </w:object>
      </w:r>
      <w:r w:rsidR="002D50D3">
        <w:rPr>
          <w:b w:val="0"/>
        </w:rPr>
        <w:t xml:space="preserve"> soit inférieure à celle nécessaire.</w:t>
      </w:r>
    </w:p>
    <w:p w:rsidR="002D50D3" w:rsidRDefault="00E37972" w:rsidP="002D50D3">
      <w:pPr>
        <w:ind w:left="426"/>
        <w:rPr>
          <w:b w:val="0"/>
        </w:rPr>
      </w:pPr>
      <w:r>
        <w:rPr>
          <w:b w:val="0"/>
        </w:rPr>
        <w:t xml:space="preserve">Le couple moteur nominal est inférieur au couple moteur déterminé à la question 5. </w:t>
      </w:r>
      <w:r w:rsidR="002D50D3">
        <w:rPr>
          <w:b w:val="0"/>
        </w:rPr>
        <w:t>Il aurait mieux valu augmenter le rapport du réducteur épicycloïdal</w:t>
      </w:r>
      <w:r>
        <w:rPr>
          <w:b w:val="0"/>
        </w:rPr>
        <w:t xml:space="preserve"> pu</w:t>
      </w:r>
      <w:r w:rsidR="00444C72">
        <w:rPr>
          <w:b w:val="0"/>
        </w:rPr>
        <w:t>is</w:t>
      </w:r>
      <w:r>
        <w:rPr>
          <w:b w:val="0"/>
        </w:rPr>
        <w:t>que la vitesse de rotation nominale est très supérieur</w:t>
      </w:r>
      <w:r w:rsidR="00444C72">
        <w:rPr>
          <w:b w:val="0"/>
        </w:rPr>
        <w:t>e</w:t>
      </w:r>
      <w:r>
        <w:rPr>
          <w:b w:val="0"/>
        </w:rPr>
        <w:t xml:space="preserve"> à la vitesse de rotation d’utilisation.</w:t>
      </w:r>
      <w:del w:id="0" w:author="Pierre-Eric Allier" w:date="2018-06-03T20:27:00Z">
        <w:r w:rsidR="002D50D3" w:rsidDel="00E37972">
          <w:rPr>
            <w:b w:val="0"/>
          </w:rPr>
          <w:delText>.</w:delText>
        </w:r>
      </w:del>
    </w:p>
    <w:p w:rsidR="002D50D3" w:rsidRDefault="002D50D3" w:rsidP="002D50D3"/>
    <w:p w:rsidR="00700620" w:rsidRDefault="002D50D3" w:rsidP="002D50D3">
      <w:pPr>
        <w:rPr>
          <w:b w:val="0"/>
        </w:rPr>
      </w:pPr>
      <w:r w:rsidRPr="001A218E">
        <w:t>Q</w:t>
      </w:r>
      <w:r>
        <w:t>7</w:t>
      </w:r>
      <w:r w:rsidRPr="001A218E">
        <w:t xml:space="preserve">. </w:t>
      </w:r>
      <w:r>
        <w:rPr>
          <w:b w:val="0"/>
        </w:rPr>
        <w:t>Température maximale</w:t>
      </w:r>
      <w:r w:rsidR="00700620">
        <w:rPr>
          <w:b w:val="0"/>
        </w:rPr>
        <w:t xml:space="preserve"> de l’induit : 125 °C (Tableau 1)</w:t>
      </w:r>
    </w:p>
    <w:p w:rsidR="002D50D3" w:rsidRDefault="00700620" w:rsidP="002D50D3">
      <w:pPr>
        <w:rPr>
          <w:b w:val="0"/>
        </w:rPr>
      </w:pPr>
      <w:r w:rsidRPr="001A218E">
        <w:t>Q</w:t>
      </w:r>
      <w:r>
        <w:t>8</w:t>
      </w:r>
      <w:r w:rsidRPr="001A218E">
        <w:t xml:space="preserve">. </w:t>
      </w:r>
      <w:r w:rsidR="00444C72">
        <w:rPr>
          <w:b w:val="0"/>
        </w:rPr>
        <w:t>É</w:t>
      </w:r>
      <w:r>
        <w:rPr>
          <w:b w:val="0"/>
        </w:rPr>
        <w:t xml:space="preserve">quation du moteur : </w:t>
      </w:r>
    </w:p>
    <w:p w:rsidR="002D50D3" w:rsidRDefault="00700620" w:rsidP="00700620">
      <w:pPr>
        <w:ind w:left="426"/>
        <w:rPr>
          <w:b w:val="0"/>
        </w:rPr>
      </w:pPr>
      <w:r w:rsidRPr="00700620">
        <w:rPr>
          <w:b w:val="0"/>
          <w:position w:val="-24"/>
        </w:rPr>
        <w:object w:dxaOrig="6740" w:dyaOrig="620">
          <v:shape id="_x0000_i1041" type="#_x0000_t75" style="width:337.4pt;height:31pt" o:ole="">
            <v:imagedata r:id="rId38" o:title=""/>
          </v:shape>
          <o:OLEObject Type="Embed" ProgID="Equation.DSMT4" ShapeID="_x0000_i1041" DrawAspect="Content" ObjectID="_1590518805" r:id="rId39"/>
        </w:object>
      </w:r>
    </w:p>
    <w:p w:rsidR="00C325BF" w:rsidRDefault="00C325BF" w:rsidP="00C325BF">
      <w:pPr>
        <w:ind w:left="426" w:hanging="426"/>
        <w:jc w:val="both"/>
        <w:rPr>
          <w:b w:val="0"/>
        </w:rPr>
      </w:pPr>
      <w:r w:rsidRPr="001A218E">
        <w:t>Q</w:t>
      </w:r>
      <w:r>
        <w:t>9</w:t>
      </w:r>
      <w:r w:rsidRPr="001A218E">
        <w:t xml:space="preserve">. </w:t>
      </w:r>
      <w:r w:rsidRPr="008B23C5">
        <w:rPr>
          <w:b w:val="0"/>
          <w:position w:val="-14"/>
        </w:rPr>
        <w:object w:dxaOrig="1920" w:dyaOrig="380">
          <v:shape id="_x0000_i1042" type="#_x0000_t75" style="width:95.45pt;height:19.25pt" o:ole="">
            <v:imagedata r:id="rId40" o:title=""/>
          </v:shape>
          <o:OLEObject Type="Embed" ProgID="Equation.DSMT4" ShapeID="_x0000_i1042" DrawAspect="Content" ObjectID="_1590518806" r:id="rId41"/>
        </w:object>
      </w:r>
      <w:r>
        <w:rPr>
          <w:b w:val="0"/>
        </w:rPr>
        <w:t xml:space="preserve"> </w:t>
      </w:r>
      <w:proofErr w:type="gramStart"/>
      <w:r>
        <w:rPr>
          <w:b w:val="0"/>
        </w:rPr>
        <w:t>en</w:t>
      </w:r>
      <w:proofErr w:type="gramEnd"/>
      <w:r>
        <w:rPr>
          <w:b w:val="0"/>
        </w:rPr>
        <w:t xml:space="preserve"> tenant compte du couple de frottement sec donné dans le tableau 1.</w:t>
      </w:r>
    </w:p>
    <w:p w:rsidR="00C325BF" w:rsidRDefault="00C325BF" w:rsidP="00C325BF">
      <w:pPr>
        <w:ind w:left="426"/>
        <w:rPr>
          <w:b w:val="0"/>
        </w:rPr>
      </w:pPr>
      <w:r w:rsidRPr="005F2B9C">
        <w:rPr>
          <w:b w:val="0"/>
          <w:position w:val="-30"/>
        </w:rPr>
        <w:object w:dxaOrig="2980" w:dyaOrig="680">
          <v:shape id="_x0000_i1043" type="#_x0000_t75" style="width:149pt;height:34.35pt" o:ole="">
            <v:imagedata r:id="rId42" o:title=""/>
          </v:shape>
          <o:OLEObject Type="Embed" ProgID="Equation.DSMT4" ShapeID="_x0000_i1043" DrawAspect="Content" ObjectID="_1590518807" r:id="rId43"/>
        </w:object>
      </w:r>
      <w:r>
        <w:rPr>
          <w:b w:val="0"/>
        </w:rPr>
        <w:t xml:space="preserve"> </w:t>
      </w:r>
      <w:proofErr w:type="gramStart"/>
      <w:r>
        <w:rPr>
          <w:b w:val="0"/>
        </w:rPr>
        <w:t>et</w:t>
      </w:r>
      <w:proofErr w:type="gramEnd"/>
      <w:r>
        <w:rPr>
          <w:b w:val="0"/>
        </w:rPr>
        <w:t xml:space="preserve"> ainsi les pertes Joule </w:t>
      </w:r>
      <w:r w:rsidRPr="005F2B9C">
        <w:rPr>
          <w:b w:val="0"/>
          <w:position w:val="-12"/>
        </w:rPr>
        <w:object w:dxaOrig="3260" w:dyaOrig="380">
          <v:shape id="_x0000_i1044" type="#_x0000_t75" style="width:162.4pt;height:20.1pt" o:ole="">
            <v:imagedata r:id="rId44" o:title=""/>
          </v:shape>
          <o:OLEObject Type="Embed" ProgID="Equation.DSMT4" ShapeID="_x0000_i1044" DrawAspect="Content" ObjectID="_1590518808" r:id="rId45"/>
        </w:object>
      </w:r>
    </w:p>
    <w:p w:rsidR="005F2B9C" w:rsidRPr="005F2B9C" w:rsidRDefault="005F2B9C" w:rsidP="005F2B9C">
      <w:pPr>
        <w:rPr>
          <w:b w:val="0"/>
        </w:rPr>
      </w:pPr>
      <w:r w:rsidRPr="001A218E">
        <w:t>Q</w:t>
      </w:r>
      <w:r w:rsidR="006044BF">
        <w:t>10</w:t>
      </w:r>
      <w:r w:rsidRPr="001A218E">
        <w:t xml:space="preserve">. </w:t>
      </w:r>
      <w:r w:rsidRPr="005F2B9C">
        <w:rPr>
          <w:b w:val="0"/>
        </w:rPr>
        <w:t>Température du bobinage de l’induit</w:t>
      </w:r>
      <w:r>
        <w:rPr>
          <w:b w:val="0"/>
        </w:rPr>
        <w:t xml:space="preserve">, </w:t>
      </w:r>
      <w:proofErr w:type="spellStart"/>
      <w:r>
        <w:rPr>
          <w:b w:val="0"/>
        </w:rPr>
        <w:t>T</w:t>
      </w:r>
      <w:r w:rsidRPr="005F2B9C">
        <w:rPr>
          <w:b w:val="0"/>
          <w:vertAlign w:val="subscript"/>
        </w:rPr>
        <w:t>bobinage</w:t>
      </w:r>
      <w:proofErr w:type="spellEnd"/>
    </w:p>
    <w:p w:rsidR="00C325BF" w:rsidRDefault="005F2B9C" w:rsidP="00C325BF">
      <w:pPr>
        <w:ind w:left="567"/>
        <w:rPr>
          <w:ins w:id="1" w:author="UPSTI" w:date="2018-06-08T22:01:00Z"/>
        </w:rPr>
      </w:pPr>
      <w:r>
        <w:rPr>
          <w:b w:val="0"/>
        </w:rPr>
        <w:t>Par l’application de la loi d’Ohm thermique, on a :</w:t>
      </w:r>
      <w:r w:rsidR="006044BF">
        <w:rPr>
          <w:b w:val="0"/>
        </w:rPr>
        <w:t xml:space="preserve"> </w:t>
      </w:r>
      <w:r w:rsidRPr="005F2B9C">
        <w:rPr>
          <w:b w:val="0"/>
          <w:position w:val="-14"/>
        </w:rPr>
        <w:object w:dxaOrig="2880" w:dyaOrig="400">
          <v:shape id="_x0000_i1045" type="#_x0000_t75" style="width:2in;height:20.1pt" o:ole="">
            <v:imagedata r:id="rId46" o:title=""/>
          </v:shape>
          <o:OLEObject Type="Embed" ProgID="Equation.DSMT4" ShapeID="_x0000_i1045" DrawAspect="Content" ObjectID="_1590518809" r:id="rId47"/>
        </w:object>
      </w:r>
      <w:r>
        <w:rPr>
          <w:b w:val="0"/>
        </w:rPr>
        <w:t xml:space="preserve"> </w:t>
      </w:r>
      <w:r w:rsidR="006044BF">
        <w:rPr>
          <w:b w:val="0"/>
        </w:rPr>
        <w:t>soit</w:t>
      </w:r>
      <w:del w:id="2" w:author="UPSTI" w:date="2018-06-08T22:01:00Z">
        <w:r w:rsidR="006044BF" w:rsidDel="00C325BF">
          <w:rPr>
            <w:b w:val="0"/>
          </w:rPr>
          <w:delText xml:space="preserve"> </w:delText>
        </w:r>
      </w:del>
      <w:ins w:id="3" w:author="UPSTI" w:date="2018-06-08T22:01:00Z">
        <w:r w:rsidR="00C325BF">
          <w:rPr>
            <w:b w:val="0"/>
          </w:rPr>
          <w:t> :</w:t>
        </w:r>
      </w:ins>
    </w:p>
    <w:p w:rsidR="00C325BF" w:rsidRDefault="00C325BF" w:rsidP="00C325BF">
      <w:pPr>
        <w:ind w:left="426"/>
        <w:rPr>
          <w:b w:val="0"/>
        </w:rPr>
      </w:pPr>
      <w:r w:rsidRPr="005F2B9C">
        <w:rPr>
          <w:b w:val="0"/>
          <w:position w:val="-14"/>
        </w:rPr>
        <w:object w:dxaOrig="3140" w:dyaOrig="400">
          <v:shape id="_x0000_i1046" type="#_x0000_t75" style="width:157.4pt;height:20.1pt" o:ole="">
            <v:imagedata r:id="rId48" o:title=""/>
          </v:shape>
          <o:OLEObject Type="Embed" ProgID="Equation.DSMT4" ShapeID="_x0000_i1046" DrawAspect="Content" ObjectID="_1590518810" r:id="rId49"/>
        </w:object>
      </w:r>
      <w:r>
        <w:rPr>
          <w:b w:val="0"/>
        </w:rPr>
        <w:t xml:space="preserve"> </w:t>
      </w:r>
    </w:p>
    <w:p w:rsidR="00C325BF" w:rsidRDefault="00C325BF" w:rsidP="00C325BF">
      <w:pPr>
        <w:ind w:left="426"/>
        <w:rPr>
          <w:b w:val="0"/>
        </w:rPr>
      </w:pPr>
      <w:r>
        <w:rPr>
          <w:b w:val="0"/>
        </w:rPr>
        <w:t xml:space="preserve">A.N. </w:t>
      </w:r>
      <w:r w:rsidRPr="005F2B9C">
        <w:rPr>
          <w:b w:val="0"/>
          <w:position w:val="-14"/>
        </w:rPr>
        <w:object w:dxaOrig="3500" w:dyaOrig="400">
          <v:shape id="_x0000_i1047" type="#_x0000_t75" style="width:175pt;height:20.1pt" o:ole="">
            <v:imagedata r:id="rId50" o:title=""/>
          </v:shape>
          <o:OLEObject Type="Embed" ProgID="Equation.DSMT4" ShapeID="_x0000_i1047" DrawAspect="Content" ObjectID="_1590518811" r:id="rId51"/>
        </w:object>
      </w:r>
      <w:r>
        <w:rPr>
          <w:b w:val="0"/>
        </w:rPr>
        <w:t xml:space="preserve"> </w:t>
      </w:r>
    </w:p>
    <w:p w:rsidR="006044BF" w:rsidRDefault="006044BF" w:rsidP="005F2B9C">
      <w:pPr>
        <w:rPr>
          <w:b w:val="0"/>
        </w:rPr>
      </w:pPr>
      <w:bookmarkStart w:id="4" w:name="_GoBack"/>
      <w:bookmarkEnd w:id="4"/>
      <w:r w:rsidRPr="001A218E">
        <w:t>Q</w:t>
      </w:r>
      <w:r>
        <w:t>11</w:t>
      </w:r>
      <w:r w:rsidRPr="001A218E">
        <w:t xml:space="preserve">. </w:t>
      </w:r>
      <w:r w:rsidRPr="006044BF">
        <w:rPr>
          <w:b w:val="0"/>
        </w:rPr>
        <w:t>La t</w:t>
      </w:r>
      <w:r w:rsidRPr="005F2B9C">
        <w:rPr>
          <w:b w:val="0"/>
        </w:rPr>
        <w:t>empératur</w:t>
      </w:r>
      <w:r>
        <w:rPr>
          <w:b w:val="0"/>
        </w:rPr>
        <w:t>e n’excède pas les 125°C max. Le moteur convient.</w:t>
      </w:r>
    </w:p>
    <w:p w:rsidR="006044BF" w:rsidRDefault="006044BF" w:rsidP="005F2B9C">
      <w:pPr>
        <w:rPr>
          <w:b w:val="0"/>
        </w:rPr>
      </w:pPr>
    </w:p>
    <w:p w:rsidR="0083074A" w:rsidRDefault="006044BF" w:rsidP="005F2B9C">
      <w:pPr>
        <w:rPr>
          <w:b w:val="0"/>
        </w:rPr>
      </w:pPr>
      <w:r w:rsidRPr="001A218E">
        <w:t>Q</w:t>
      </w:r>
      <w:r>
        <w:t>12</w:t>
      </w:r>
      <w:r w:rsidRPr="001A218E">
        <w:t xml:space="preserve">. </w:t>
      </w:r>
      <w:r w:rsidR="00FC73DA" w:rsidRPr="00FC73DA">
        <w:rPr>
          <w:b w:val="0"/>
        </w:rPr>
        <w:t>A partir</w:t>
      </w:r>
      <w:r w:rsidR="00FC73DA">
        <w:rPr>
          <w:b w:val="0"/>
        </w:rPr>
        <w:t xml:space="preserve"> des questions Q2 et Q3, on a besoin de faire varier la vitesse du moteur. </w:t>
      </w:r>
    </w:p>
    <w:p w:rsidR="006044BF" w:rsidRDefault="00FC73DA" w:rsidP="0083074A">
      <w:pPr>
        <w:ind w:left="567"/>
        <w:rPr>
          <w:b w:val="0"/>
        </w:rPr>
      </w:pPr>
      <w:r>
        <w:rPr>
          <w:b w:val="0"/>
        </w:rPr>
        <w:t xml:space="preserve">Cela est possible par l’emploi d’un hacheur 1 quadrant minimum. </w:t>
      </w:r>
    </w:p>
    <w:p w:rsidR="00FC73DA" w:rsidRDefault="00FC73DA" w:rsidP="0083074A">
      <w:pPr>
        <w:ind w:left="567"/>
        <w:rPr>
          <w:b w:val="0"/>
        </w:rPr>
      </w:pPr>
      <w:r>
        <w:rPr>
          <w:b w:val="0"/>
        </w:rPr>
        <w:t>Ce variateur SC 2402 propose 2 quadrants (donc compatible) :</w:t>
      </w:r>
      <w:r w:rsidRPr="00FC73DA">
        <w:rPr>
          <w:b w:val="0"/>
        </w:rPr>
        <w:t xml:space="preserve"> </w:t>
      </w:r>
    </w:p>
    <w:p w:rsidR="00FC73DA" w:rsidRDefault="00FC73DA" w:rsidP="0083074A">
      <w:pPr>
        <w:ind w:left="567"/>
        <w:rPr>
          <w:b w:val="0"/>
        </w:rPr>
      </w:pPr>
      <w:r w:rsidRPr="00FC73DA">
        <w:rPr>
          <w:b w:val="0"/>
          <w:position w:val="-48"/>
        </w:rPr>
        <w:object w:dxaOrig="1800" w:dyaOrig="1080">
          <v:shape id="_x0000_i1048" type="#_x0000_t75" style="width:90.4pt;height:54.4pt" o:ole="">
            <v:imagedata r:id="rId52" o:title=""/>
          </v:shape>
          <o:OLEObject Type="Embed" ProgID="Equation.DSMT4" ShapeID="_x0000_i1048" DrawAspect="Content" ObjectID="_1590518812" r:id="rId53"/>
        </w:object>
      </w:r>
      <w:r>
        <w:rPr>
          <w:b w:val="0"/>
        </w:rPr>
        <w:t xml:space="preserve"> </w:t>
      </w:r>
      <w:proofErr w:type="gramStart"/>
      <w:r>
        <w:rPr>
          <w:b w:val="0"/>
        </w:rPr>
        <w:t>compatible</w:t>
      </w:r>
      <w:proofErr w:type="gramEnd"/>
      <w:r>
        <w:rPr>
          <w:b w:val="0"/>
        </w:rPr>
        <w:t xml:space="preserve"> avec les données du moteur </w:t>
      </w:r>
      <w:r w:rsidR="00D536A9" w:rsidRPr="00D536A9">
        <w:rPr>
          <w:b w:val="0"/>
          <w:position w:val="-48"/>
        </w:rPr>
        <w:object w:dxaOrig="1359" w:dyaOrig="1080">
          <v:shape id="_x0000_i1049" type="#_x0000_t75" style="width:67.8pt;height:54.4pt" o:ole="">
            <v:imagedata r:id="rId54" o:title=""/>
          </v:shape>
          <o:OLEObject Type="Embed" ProgID="Equation.DSMT4" ShapeID="_x0000_i1049" DrawAspect="Content" ObjectID="_1590518813" r:id="rId55"/>
        </w:object>
      </w:r>
    </w:p>
    <w:p w:rsidR="00FC73DA" w:rsidRDefault="0083074A" w:rsidP="0083074A">
      <w:pPr>
        <w:ind w:left="567"/>
        <w:rPr>
          <w:b w:val="0"/>
        </w:rPr>
      </w:pPr>
      <w:r>
        <w:rPr>
          <w:b w:val="0"/>
        </w:rPr>
        <w:t xml:space="preserve">A partir des données calculées précédemment : </w:t>
      </w:r>
      <w:r w:rsidRPr="0083074A">
        <w:rPr>
          <w:b w:val="0"/>
          <w:position w:val="-12"/>
        </w:rPr>
        <w:object w:dxaOrig="4459" w:dyaOrig="360">
          <v:shape id="_x0000_i1050" type="#_x0000_t75" style="width:222.7pt;height:18.4pt" o:ole="">
            <v:imagedata r:id="rId56" o:title=""/>
          </v:shape>
          <o:OLEObject Type="Embed" ProgID="Equation.DSMT4" ShapeID="_x0000_i1050" DrawAspect="Content" ObjectID="_1590518814" r:id="rId57"/>
        </w:object>
      </w:r>
      <w:r>
        <w:rPr>
          <w:b w:val="0"/>
        </w:rPr>
        <w:t xml:space="preserve"> (valeur compatible avec le variateur).</w:t>
      </w:r>
    </w:p>
    <w:p w:rsidR="0083074A" w:rsidRDefault="0083074A" w:rsidP="002F1A24">
      <w:pPr>
        <w:ind w:left="567" w:hanging="567"/>
        <w:rPr>
          <w:b w:val="0"/>
        </w:rPr>
      </w:pPr>
      <w:r w:rsidRPr="001A218E">
        <w:t>Q</w:t>
      </w:r>
      <w:r>
        <w:t xml:space="preserve">13. </w:t>
      </w:r>
      <w:r w:rsidR="002F1A24" w:rsidRPr="002F1A24">
        <w:rPr>
          <w:b w:val="0"/>
        </w:rPr>
        <w:t xml:space="preserve">Le variateur décrit fonctionne dans les 4 quadrants. </w:t>
      </w:r>
      <w:r w:rsidRPr="002F1A24">
        <w:rPr>
          <w:b w:val="0"/>
        </w:rPr>
        <w:t xml:space="preserve">Il faut </w:t>
      </w:r>
      <w:r w:rsidR="002F1A24" w:rsidRPr="002F1A24">
        <w:rPr>
          <w:b w:val="0"/>
        </w:rPr>
        <w:t xml:space="preserve">donc </w:t>
      </w:r>
      <w:r w:rsidRPr="002F1A24">
        <w:rPr>
          <w:b w:val="0"/>
        </w:rPr>
        <w:t>un hacheur en pont. Le fonctionnement est bipolaire</w:t>
      </w:r>
      <w:r w:rsidR="00745F3C" w:rsidRPr="002F1A24">
        <w:rPr>
          <w:b w:val="0"/>
        </w:rPr>
        <w:t>.</w:t>
      </w:r>
    </w:p>
    <w:p w:rsidR="00745F3C" w:rsidRDefault="00745F3C" w:rsidP="00745F3C">
      <w:pPr>
        <w:rPr>
          <w:b w:val="0"/>
        </w:rPr>
      </w:pPr>
      <w:r w:rsidRPr="001A218E">
        <w:t>Q</w:t>
      </w:r>
      <w:r>
        <w:t xml:space="preserve">14. </w:t>
      </w:r>
      <w:r w:rsidRPr="00745F3C">
        <w:rPr>
          <w:b w:val="0"/>
        </w:rPr>
        <w:t xml:space="preserve">Par lecture </w:t>
      </w:r>
      <w:r>
        <w:rPr>
          <w:b w:val="0"/>
        </w:rPr>
        <w:t>des chronogrammes (figure 9), on a :</w:t>
      </w:r>
    </w:p>
    <w:p w:rsidR="00745F3C" w:rsidRDefault="00745F3C" w:rsidP="00745F3C">
      <w:pPr>
        <w:ind w:left="567"/>
        <w:rPr>
          <w:b w:val="0"/>
        </w:rPr>
      </w:pPr>
      <w:r>
        <w:rPr>
          <w:b w:val="0"/>
        </w:rPr>
        <w:t>La période T est de 42</w:t>
      </w:r>
      <w:r>
        <w:rPr>
          <w:b w:val="0"/>
        </w:rPr>
        <w:sym w:font="Symbol" w:char="F06D"/>
      </w:r>
      <w:r>
        <w:rPr>
          <w:b w:val="0"/>
        </w:rPr>
        <w:t xml:space="preserve">s, ainsi </w:t>
      </w:r>
      <w:r w:rsidR="00D536A9" w:rsidRPr="00745F3C">
        <w:rPr>
          <w:b w:val="0"/>
          <w:position w:val="-10"/>
        </w:rPr>
        <w:object w:dxaOrig="1359" w:dyaOrig="320">
          <v:shape id="_x0000_i1051" type="#_x0000_t75" style="width:67pt;height:15.9pt" o:ole="">
            <v:imagedata r:id="rId58" o:title=""/>
          </v:shape>
          <o:OLEObject Type="Embed" ProgID="Equation.DSMT4" ShapeID="_x0000_i1051" DrawAspect="Content" ObjectID="_1590518815" r:id="rId59"/>
        </w:object>
      </w:r>
      <w:r>
        <w:rPr>
          <w:b w:val="0"/>
        </w:rPr>
        <w:t xml:space="preserve"> et </w:t>
      </w:r>
      <w:r w:rsidRPr="00745F3C">
        <w:rPr>
          <w:b w:val="0"/>
          <w:position w:val="-24"/>
        </w:rPr>
        <w:object w:dxaOrig="2240" w:dyaOrig="620">
          <v:shape id="_x0000_i1052" type="#_x0000_t75" style="width:113pt;height:31pt" o:ole="">
            <v:imagedata r:id="rId60" o:title=""/>
          </v:shape>
          <o:OLEObject Type="Embed" ProgID="Equation.DSMT4" ShapeID="_x0000_i1052" DrawAspect="Content" ObjectID="_1590518816" r:id="rId61"/>
        </w:object>
      </w:r>
    </w:p>
    <w:p w:rsidR="00745F3C" w:rsidRDefault="00907077" w:rsidP="00745F3C">
      <w:pPr>
        <w:rPr>
          <w:b w:val="0"/>
        </w:rPr>
      </w:pPr>
      <w:r w:rsidRPr="001A218E">
        <w:t>Q</w:t>
      </w:r>
      <w:r>
        <w:t xml:space="preserve">15. </w:t>
      </w:r>
      <w:r w:rsidRPr="00745F3C">
        <w:rPr>
          <w:b w:val="0"/>
        </w:rPr>
        <w:t>Par</w:t>
      </w:r>
      <w:r>
        <w:rPr>
          <w:b w:val="0"/>
        </w:rPr>
        <w:t xml:space="preserve"> </w:t>
      </w:r>
      <w:r w:rsidRPr="00745F3C">
        <w:rPr>
          <w:b w:val="0"/>
          <w:position w:val="-24"/>
        </w:rPr>
        <w:object w:dxaOrig="2480" w:dyaOrig="620">
          <v:shape id="_x0000_i1053" type="#_x0000_t75" style="width:123.9pt;height:31pt" o:ole="">
            <v:imagedata r:id="rId62" o:title=""/>
          </v:shape>
          <o:OLEObject Type="Embed" ProgID="Equation.DSMT4" ShapeID="_x0000_i1053" DrawAspect="Content" ObjectID="_1590518817" r:id="rId63"/>
        </w:object>
      </w:r>
      <w:r>
        <w:rPr>
          <w:b w:val="0"/>
        </w:rPr>
        <w:t xml:space="preserve"> et </w:t>
      </w:r>
      <w:r w:rsidRPr="00907077">
        <w:rPr>
          <w:b w:val="0"/>
          <w:position w:val="-14"/>
        </w:rPr>
        <w:object w:dxaOrig="2560" w:dyaOrig="400">
          <v:shape id="_x0000_i1054" type="#_x0000_t75" style="width:128.1pt;height:20.1pt" o:ole="">
            <v:imagedata r:id="rId64" o:title=""/>
          </v:shape>
          <o:OLEObject Type="Embed" ProgID="Equation.DSMT4" ShapeID="_x0000_i1054" DrawAspect="Content" ObjectID="_1590518818" r:id="rId65"/>
        </w:object>
      </w:r>
    </w:p>
    <w:p w:rsidR="00907077" w:rsidRDefault="00D536A9" w:rsidP="008977E0">
      <w:pPr>
        <w:ind w:left="567"/>
        <w:rPr>
          <w:b w:val="0"/>
        </w:rPr>
      </w:pPr>
      <w:r w:rsidRPr="0083074A">
        <w:rPr>
          <w:b w:val="0"/>
          <w:position w:val="-12"/>
        </w:rPr>
        <w:object w:dxaOrig="3760" w:dyaOrig="360">
          <v:shape id="_x0000_i1055" type="#_x0000_t75" style="width:189.2pt;height:18.4pt" o:ole="">
            <v:imagedata r:id="rId66" o:title=""/>
          </v:shape>
          <o:OLEObject Type="Embed" ProgID="Equation.DSMT4" ShapeID="_x0000_i1055" DrawAspect="Content" ObjectID="_1590518819" r:id="rId67"/>
        </w:object>
      </w:r>
      <w:r w:rsidR="00907077">
        <w:rPr>
          <w:b w:val="0"/>
        </w:rPr>
        <w:t xml:space="preserve"> </w:t>
      </w:r>
      <w:proofErr w:type="gramStart"/>
      <w:r w:rsidR="00907077">
        <w:rPr>
          <w:b w:val="0"/>
        </w:rPr>
        <w:t>et</w:t>
      </w:r>
      <w:proofErr w:type="gramEnd"/>
      <w:r w:rsidR="00907077">
        <w:rPr>
          <w:b w:val="0"/>
        </w:rPr>
        <w:t xml:space="preserve"> donc </w:t>
      </w:r>
      <w:r w:rsidR="00907077" w:rsidRPr="00907077">
        <w:rPr>
          <w:b w:val="0"/>
          <w:position w:val="-30"/>
        </w:rPr>
        <w:object w:dxaOrig="3220" w:dyaOrig="680">
          <v:shape id="_x0000_i1056" type="#_x0000_t75" style="width:159.9pt;height:34.35pt" o:ole="">
            <v:imagedata r:id="rId68" o:title=""/>
          </v:shape>
          <o:OLEObject Type="Embed" ProgID="Equation.DSMT4" ShapeID="_x0000_i1056" DrawAspect="Content" ObjectID="_1590518820" r:id="rId69"/>
        </w:object>
      </w:r>
    </w:p>
    <w:p w:rsidR="008977E0" w:rsidRDefault="008977E0" w:rsidP="00745F3C">
      <w:pPr>
        <w:rPr>
          <w:b w:val="0"/>
        </w:rPr>
      </w:pPr>
      <w:r w:rsidRPr="001A218E">
        <w:t>Q</w:t>
      </w:r>
      <w:r>
        <w:t xml:space="preserve">16. </w:t>
      </w:r>
      <w:r w:rsidR="004E721A" w:rsidRPr="004E721A">
        <w:rPr>
          <w:b w:val="0"/>
        </w:rPr>
        <w:t xml:space="preserve">Ondulation en courant </w:t>
      </w:r>
      <w:r w:rsidR="004E721A" w:rsidRPr="004E721A">
        <w:rPr>
          <w:b w:val="0"/>
          <w:position w:val="-12"/>
        </w:rPr>
        <w:object w:dxaOrig="1480" w:dyaOrig="360">
          <v:shape id="_x0000_i1057" type="#_x0000_t75" style="width:73.65pt;height:18.4pt" o:ole="">
            <v:imagedata r:id="rId70" o:title=""/>
          </v:shape>
          <o:OLEObject Type="Embed" ProgID="Equation.DSMT4" ShapeID="_x0000_i1057" DrawAspect="Content" ObjectID="_1590518821" r:id="rId71"/>
        </w:object>
      </w:r>
    </w:p>
    <w:p w:rsidR="004E721A" w:rsidRDefault="004E721A" w:rsidP="0055109D">
      <w:pPr>
        <w:ind w:left="567"/>
        <w:rPr>
          <w:b w:val="0"/>
        </w:rPr>
      </w:pPr>
      <w:r w:rsidRPr="004E721A">
        <w:rPr>
          <w:b w:val="0"/>
          <w:position w:val="-10"/>
        </w:rPr>
        <w:object w:dxaOrig="2500" w:dyaOrig="320">
          <v:shape id="_x0000_i1058" type="#_x0000_t75" style="width:123.9pt;height:15.9pt" o:ole="">
            <v:imagedata r:id="rId72" o:title=""/>
          </v:shape>
          <o:OLEObject Type="Embed" ProgID="Equation.DSMT4" ShapeID="_x0000_i1058" DrawAspect="Content" ObjectID="_1590518822" r:id="rId73"/>
        </w:object>
      </w:r>
      <w:r>
        <w:rPr>
          <w:b w:val="0"/>
        </w:rPr>
        <w:t xml:space="preserve"> et </w:t>
      </w:r>
      <w:proofErr w:type="gramStart"/>
      <w:r>
        <w:rPr>
          <w:b w:val="0"/>
        </w:rPr>
        <w:t xml:space="preserve">donc </w:t>
      </w:r>
      <w:proofErr w:type="gramEnd"/>
      <w:r w:rsidRPr="004E721A">
        <w:rPr>
          <w:b w:val="0"/>
          <w:position w:val="-12"/>
        </w:rPr>
        <w:object w:dxaOrig="3440" w:dyaOrig="360">
          <v:shape id="_x0000_i1059" type="#_x0000_t75" style="width:171.65pt;height:18.4pt" o:ole="">
            <v:imagedata r:id="rId74" o:title=""/>
          </v:shape>
          <o:OLEObject Type="Embed" ProgID="Equation.DSMT4" ShapeID="_x0000_i1059" DrawAspect="Content" ObjectID="_1590518823" r:id="rId75"/>
        </w:object>
      </w:r>
      <w:r>
        <w:rPr>
          <w:b w:val="0"/>
        </w:rPr>
        <w:t>.</w:t>
      </w:r>
    </w:p>
    <w:p w:rsidR="004E721A" w:rsidRDefault="004E721A" w:rsidP="0055109D">
      <w:pPr>
        <w:ind w:left="567"/>
        <w:rPr>
          <w:b w:val="0"/>
        </w:rPr>
      </w:pPr>
      <w:r>
        <w:rPr>
          <w:b w:val="0"/>
        </w:rPr>
        <w:t>Cette variation entraine des variations de vitesse dans la commande (TMD).</w:t>
      </w:r>
    </w:p>
    <w:p w:rsidR="0055109D" w:rsidRDefault="0055109D" w:rsidP="0055109D">
      <w:pPr>
        <w:rPr>
          <w:b w:val="0"/>
        </w:rPr>
      </w:pPr>
      <w:r w:rsidRPr="001A218E">
        <w:lastRenderedPageBreak/>
        <w:t>Q</w:t>
      </w:r>
      <w:r>
        <w:t xml:space="preserve">17. </w:t>
      </w:r>
      <w:r>
        <w:rPr>
          <w:b w:val="0"/>
        </w:rPr>
        <w:t>Identification de la fonction de transfert :</w:t>
      </w:r>
    </w:p>
    <w:p w:rsidR="0055109D" w:rsidRDefault="0055109D" w:rsidP="00A27D11">
      <w:pPr>
        <w:ind w:left="567"/>
        <w:rPr>
          <w:b w:val="0"/>
        </w:rPr>
      </w:pPr>
      <w:r>
        <w:rPr>
          <w:b w:val="0"/>
        </w:rPr>
        <w:t xml:space="preserve">On reconnait une fonction du premier ordre </w:t>
      </w:r>
      <w:r w:rsidR="00A27D11">
        <w:rPr>
          <w:b w:val="0"/>
        </w:rPr>
        <w:t xml:space="preserve">de la forme : </w:t>
      </w:r>
      <w:r w:rsidR="00A27D11" w:rsidRPr="00A27D11">
        <w:rPr>
          <w:b w:val="0"/>
          <w:position w:val="-30"/>
        </w:rPr>
        <w:object w:dxaOrig="2380" w:dyaOrig="680">
          <v:shape id="_x0000_i1060" type="#_x0000_t75" style="width:118.9pt;height:34.35pt" o:ole="">
            <v:imagedata r:id="rId76" o:title=""/>
          </v:shape>
          <o:OLEObject Type="Embed" ProgID="Equation.DSMT4" ShapeID="_x0000_i1060" DrawAspect="Content" ObjectID="_1590518824" r:id="rId77"/>
        </w:object>
      </w:r>
      <w:r w:rsidR="00A27D11">
        <w:rPr>
          <w:b w:val="0"/>
        </w:rPr>
        <w:t xml:space="preserve"> où :</w:t>
      </w:r>
    </w:p>
    <w:p w:rsidR="00A27D11" w:rsidRDefault="00A27D11" w:rsidP="00A27D11">
      <w:pPr>
        <w:ind w:left="567"/>
        <w:rPr>
          <w:b w:val="0"/>
        </w:rPr>
      </w:pPr>
      <w:r>
        <w:rPr>
          <w:b w:val="0"/>
        </w:rPr>
        <w:t xml:space="preserve">K est calculé à partir de la vitesse de rotation en régime permanent </w:t>
      </w:r>
      <w:r w:rsidRPr="00A27D11">
        <w:rPr>
          <w:b w:val="0"/>
          <w:position w:val="-24"/>
        </w:rPr>
        <w:object w:dxaOrig="3680" w:dyaOrig="620">
          <v:shape id="_x0000_i1061" type="#_x0000_t75" style="width:185pt;height:31pt" o:ole="">
            <v:imagedata r:id="rId78" o:title=""/>
          </v:shape>
          <o:OLEObject Type="Embed" ProgID="Equation.DSMT4" ShapeID="_x0000_i1061" DrawAspect="Content" ObjectID="_1590518825" r:id="rId79"/>
        </w:object>
      </w:r>
    </w:p>
    <w:p w:rsidR="00A27D11" w:rsidRDefault="00A27D11" w:rsidP="00A27D11">
      <w:pPr>
        <w:ind w:left="567"/>
        <w:rPr>
          <w:b w:val="0"/>
        </w:rPr>
      </w:pPr>
      <w:r>
        <w:rPr>
          <w:b w:val="0"/>
        </w:rPr>
        <w:t xml:space="preserve">Et </w:t>
      </w:r>
      <w:r w:rsidRPr="00A27D11">
        <w:rPr>
          <w:b w:val="0"/>
          <w:position w:val="-6"/>
        </w:rPr>
        <w:object w:dxaOrig="200" w:dyaOrig="220">
          <v:shape id="_x0000_i1062" type="#_x0000_t75" style="width:10.05pt;height:11.7pt" o:ole="">
            <v:imagedata r:id="rId80" o:title=""/>
          </v:shape>
          <o:OLEObject Type="Embed" ProgID="Equation.DSMT4" ShapeID="_x0000_i1062" DrawAspect="Content" ObjectID="_1590518826" r:id="rId81"/>
        </w:object>
      </w:r>
      <w:r>
        <w:rPr>
          <w:b w:val="0"/>
        </w:rPr>
        <w:t xml:space="preserve">est le temps nécessaire pour atteindre 63% de la Valeur finale </w:t>
      </w:r>
      <w:proofErr w:type="gramStart"/>
      <w:r>
        <w:rPr>
          <w:b w:val="0"/>
        </w:rPr>
        <w:t xml:space="preserve">de </w:t>
      </w:r>
      <w:proofErr w:type="gramEnd"/>
      <w:r w:rsidRPr="00A27D11">
        <w:rPr>
          <w:b w:val="0"/>
          <w:position w:val="-12"/>
        </w:rPr>
        <w:object w:dxaOrig="639" w:dyaOrig="360">
          <v:shape id="_x0000_i1063" type="#_x0000_t75" style="width:31pt;height:18.4pt" o:ole="">
            <v:imagedata r:id="rId82" o:title=""/>
          </v:shape>
          <o:OLEObject Type="Embed" ProgID="Equation.DSMT4" ShapeID="_x0000_i1063" DrawAspect="Content" ObjectID="_1590518827" r:id="rId83"/>
        </w:object>
      </w:r>
      <w:r>
        <w:rPr>
          <w:b w:val="0"/>
        </w:rPr>
        <w:t>, soit 75,6 rd/s</w:t>
      </w:r>
    </w:p>
    <w:p w:rsidR="00A27D11" w:rsidRDefault="00A27D11" w:rsidP="00A27D11">
      <w:pPr>
        <w:ind w:left="567"/>
        <w:rPr>
          <w:b w:val="0"/>
        </w:rPr>
      </w:pPr>
      <w:r>
        <w:rPr>
          <w:b w:val="0"/>
        </w:rPr>
        <w:t xml:space="preserve">On </w:t>
      </w:r>
      <w:proofErr w:type="gramStart"/>
      <w:r>
        <w:rPr>
          <w:b w:val="0"/>
        </w:rPr>
        <w:t xml:space="preserve">obtient </w:t>
      </w:r>
      <w:proofErr w:type="gramEnd"/>
      <w:r w:rsidRPr="00A27D11">
        <w:rPr>
          <w:b w:val="0"/>
          <w:position w:val="-6"/>
        </w:rPr>
        <w:object w:dxaOrig="920" w:dyaOrig="279">
          <v:shape id="_x0000_i1064" type="#_x0000_t75" style="width:46.05pt;height:14.25pt" o:ole="">
            <v:imagedata r:id="rId84" o:title=""/>
          </v:shape>
          <o:OLEObject Type="Embed" ProgID="Equation.DSMT4" ShapeID="_x0000_i1064" DrawAspect="Content" ObjectID="_1590518828" r:id="rId85"/>
        </w:object>
      </w:r>
      <w:r>
        <w:rPr>
          <w:b w:val="0"/>
        </w:rPr>
        <w:t>.</w:t>
      </w:r>
    </w:p>
    <w:p w:rsidR="00A27D11" w:rsidRDefault="00A27D11" w:rsidP="0055109D">
      <w:pPr>
        <w:rPr>
          <w:b w:val="0"/>
        </w:rPr>
      </w:pPr>
      <w:r w:rsidRPr="001A218E">
        <w:t>Q</w:t>
      </w:r>
      <w:r>
        <w:t xml:space="preserve">18. </w:t>
      </w:r>
      <w:r w:rsidRPr="00A27D11">
        <w:rPr>
          <w:b w:val="0"/>
          <w:position w:val="-30"/>
        </w:rPr>
        <w:object w:dxaOrig="2680" w:dyaOrig="680">
          <v:shape id="_x0000_i1065" type="#_x0000_t75" style="width:134.8pt;height:34.35pt" o:ole="">
            <v:imagedata r:id="rId86" o:title=""/>
          </v:shape>
          <o:OLEObject Type="Embed" ProgID="Equation.DSMT4" ShapeID="_x0000_i1065" DrawAspect="Content" ObjectID="_1590518829" r:id="rId87"/>
        </w:object>
      </w:r>
    </w:p>
    <w:p w:rsidR="00A27D11" w:rsidRDefault="0056657C" w:rsidP="0055109D">
      <w:pPr>
        <w:rPr>
          <w:b w:val="0"/>
        </w:rPr>
      </w:pPr>
      <w:r w:rsidRPr="001A218E">
        <w:t>Q</w:t>
      </w:r>
      <w:r>
        <w:t xml:space="preserve">19. </w:t>
      </w:r>
      <w:r w:rsidRPr="0056657C">
        <w:rPr>
          <w:b w:val="0"/>
        </w:rPr>
        <w:t xml:space="preserve">Diagramme de </w:t>
      </w:r>
      <w:proofErr w:type="spellStart"/>
      <w:r w:rsidRPr="0056657C">
        <w:rPr>
          <w:b w:val="0"/>
        </w:rPr>
        <w:t>Bode</w:t>
      </w:r>
      <w:proofErr w:type="spellEnd"/>
      <w:r w:rsidRPr="0056657C">
        <w:rPr>
          <w:b w:val="0"/>
        </w:rPr>
        <w:t xml:space="preserve"> du gain</w:t>
      </w:r>
      <w:r>
        <w:t xml:space="preserve"> </w:t>
      </w:r>
    </w:p>
    <w:p w:rsidR="0055109D" w:rsidRDefault="0055109D" w:rsidP="0055109D">
      <w:pPr>
        <w:ind w:left="567"/>
        <w:rPr>
          <w:b w:val="0"/>
        </w:rPr>
      </w:pPr>
    </w:p>
    <w:p w:rsidR="00734F0D" w:rsidRDefault="00734F0D" w:rsidP="00734F0D">
      <w:pPr>
        <w:ind w:left="-284"/>
        <w:rPr>
          <w:b w:val="0"/>
        </w:rPr>
      </w:pPr>
      <w:r>
        <w:rPr>
          <w:b w:val="0"/>
          <w:noProof/>
          <w:lang w:eastAsia="fr-FR"/>
        </w:rPr>
        <w:drawing>
          <wp:inline distT="0" distB="0" distL="0" distR="0">
            <wp:extent cx="6225976" cy="1422811"/>
            <wp:effectExtent l="19050" t="0" r="3374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597" cy="142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307" w:rsidRDefault="005F6307" w:rsidP="005F6307">
      <w:pPr>
        <w:rPr>
          <w:b w:val="0"/>
        </w:rPr>
      </w:pPr>
      <w:r w:rsidRPr="001A218E">
        <w:t>Q</w:t>
      </w:r>
      <w:r>
        <w:t xml:space="preserve">20. </w:t>
      </w:r>
      <w:r w:rsidR="00AC220A">
        <w:rPr>
          <w:b w:val="0"/>
        </w:rPr>
        <w:t>Pulsation des trois composantes (la fondamentale et les deux premières harmoniques)</w:t>
      </w:r>
      <w:r>
        <w:t xml:space="preserve"> </w:t>
      </w:r>
    </w:p>
    <w:p w:rsidR="0055109D" w:rsidRDefault="00AC220A" w:rsidP="0055109D">
      <w:pPr>
        <w:ind w:left="567"/>
        <w:rPr>
          <w:b w:val="0"/>
        </w:rPr>
      </w:pPr>
      <w:r>
        <w:rPr>
          <w:b w:val="0"/>
        </w:rPr>
        <w:t>Les trois composantes de tension ont pour fréquence celle du signal figure 9, soit 23,8 kHz. Donc :</w:t>
      </w:r>
    </w:p>
    <w:p w:rsidR="00AC220A" w:rsidRDefault="00AC220A" w:rsidP="0055109D">
      <w:pPr>
        <w:ind w:left="567"/>
        <w:rPr>
          <w:b w:val="0"/>
        </w:rPr>
      </w:pPr>
      <w:r w:rsidRPr="00AC220A">
        <w:rPr>
          <w:b w:val="0"/>
          <w:position w:val="-28"/>
        </w:rPr>
        <w:object w:dxaOrig="5420" w:dyaOrig="680">
          <v:shape id="_x0000_i1066" type="#_x0000_t75" style="width:271.25pt;height:34.35pt" o:ole="">
            <v:imagedata r:id="rId89" o:title=""/>
          </v:shape>
          <o:OLEObject Type="Embed" ProgID="Equation.DSMT4" ShapeID="_x0000_i1066" DrawAspect="Content" ObjectID="_1590518830" r:id="rId90"/>
        </w:object>
      </w:r>
    </w:p>
    <w:p w:rsidR="00AC220A" w:rsidRDefault="00AC220A" w:rsidP="00AC220A"/>
    <w:p w:rsidR="00AC220A" w:rsidRDefault="00AC220A" w:rsidP="00AC220A">
      <w:pPr>
        <w:rPr>
          <w:b w:val="0"/>
        </w:rPr>
      </w:pPr>
      <w:r w:rsidRPr="001A218E">
        <w:t>Q</w:t>
      </w:r>
      <w:r>
        <w:t xml:space="preserve">21. </w:t>
      </w:r>
      <w:r>
        <w:rPr>
          <w:b w:val="0"/>
        </w:rPr>
        <w:t xml:space="preserve">Par lecture du diagramme de </w:t>
      </w:r>
      <w:proofErr w:type="spellStart"/>
      <w:r>
        <w:rPr>
          <w:b w:val="0"/>
        </w:rPr>
        <w:t>Bode</w:t>
      </w:r>
      <w:proofErr w:type="spellEnd"/>
      <w:r>
        <w:rPr>
          <w:b w:val="0"/>
        </w:rPr>
        <w:t xml:space="preserve"> de la question Q19</w:t>
      </w:r>
      <w:r>
        <w:t xml:space="preserve"> </w:t>
      </w:r>
    </w:p>
    <w:p w:rsidR="00C97AC8" w:rsidRDefault="00C97AC8" w:rsidP="00C97AC8">
      <w:pPr>
        <w:ind w:left="567"/>
        <w:rPr>
          <w:b w:val="0"/>
        </w:rPr>
      </w:pPr>
      <w:r w:rsidRPr="00995F5F">
        <w:rPr>
          <w:b w:val="0"/>
          <w:position w:val="-32"/>
        </w:rPr>
        <w:object w:dxaOrig="6960" w:dyaOrig="760">
          <v:shape id="_x0000_i1067" type="#_x0000_t75" style="width:348.3pt;height:38.5pt" o:ole="">
            <v:imagedata r:id="rId91" o:title=""/>
          </v:shape>
          <o:OLEObject Type="Embed" ProgID="Equation.DSMT4" ShapeID="_x0000_i1067" DrawAspect="Content" ObjectID="_1590518831" r:id="rId92"/>
        </w:object>
      </w:r>
    </w:p>
    <w:tbl>
      <w:tblPr>
        <w:tblStyle w:val="Grilledutableau"/>
        <w:tblW w:w="0" w:type="auto"/>
        <w:tblInd w:w="675" w:type="dxa"/>
        <w:tblLayout w:type="fixed"/>
        <w:tblLook w:val="04A0"/>
      </w:tblPr>
      <w:tblGrid>
        <w:gridCol w:w="2191"/>
        <w:gridCol w:w="2031"/>
        <w:gridCol w:w="1668"/>
        <w:gridCol w:w="2466"/>
      </w:tblGrid>
      <w:tr w:rsidR="00C97AC8" w:rsidRPr="00691F5A" w:rsidTr="00C97AC8">
        <w:tc>
          <w:tcPr>
            <w:tcW w:w="2191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 xml:space="preserve">Pulsation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oMath>
          </w:p>
        </w:tc>
        <w:tc>
          <w:tcPr>
            <w:tcW w:w="2031" w:type="dxa"/>
          </w:tcPr>
          <w:p w:rsidR="00C97AC8" w:rsidRPr="00995F5F" w:rsidRDefault="009A5045" w:rsidP="002520A1">
            <w:pPr>
              <w:jc w:val="center"/>
              <w:rPr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b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b w:val="0"/>
                            <w:i/>
                          </w:rPr>
                        </m:ctrlPr>
                      </m:dPr>
                      <m:e>
                        <m:bar>
                          <m:barPr>
                            <m:ctrlPr>
                              <w:rPr>
                                <w:rFonts w:ascii="Cambria Math" w:hAnsi="Cambria Math"/>
                                <w:b w:val="0"/>
                                <w:i/>
                              </w:rPr>
                            </m:ctrlPr>
                          </m:bar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 w:val="0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jω</m:t>
                                </m:r>
                              </m:e>
                            </m:d>
                          </m:e>
                        </m:ba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dB</m:t>
                    </m:r>
                  </m:sub>
                </m:sSub>
              </m:oMath>
            </m:oMathPara>
          </w:p>
        </w:tc>
        <w:tc>
          <w:tcPr>
            <w:tcW w:w="1668" w:type="dxa"/>
          </w:tcPr>
          <w:p w:rsidR="00C97AC8" w:rsidRPr="00995F5F" w:rsidRDefault="009A5045" w:rsidP="002520A1">
            <w:pPr>
              <w:jc w:val="center"/>
              <w:rPr>
                <w:b w:val="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dPr>
                  <m:e>
                    <m:bar>
                      <m:barPr>
                        <m:ctrlPr>
                          <w:rPr>
                            <w:rFonts w:ascii="Cambria Math" w:hAnsi="Cambria Math"/>
                            <w:b w:val="0"/>
                            <w:i/>
                          </w:rPr>
                        </m:ctrlPr>
                      </m:ba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 w:val="0"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jω</m:t>
                            </m:r>
                          </m:e>
                        </m:d>
                      </m:e>
                    </m:bar>
                  </m:e>
                </m:d>
              </m:oMath>
            </m:oMathPara>
          </w:p>
        </w:tc>
        <w:tc>
          <w:tcPr>
            <w:tcW w:w="2466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 xml:space="preserve">Vitesse de rotation en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rad.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C97AC8" w:rsidRPr="00691F5A" w:rsidTr="00C97AC8">
        <w:tc>
          <w:tcPr>
            <w:tcW w:w="2191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>0</w:t>
            </w:r>
          </w:p>
        </w:tc>
        <w:tc>
          <w:tcPr>
            <w:tcW w:w="2031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>20 dB</w:t>
            </w:r>
          </w:p>
        </w:tc>
        <w:tc>
          <w:tcPr>
            <w:tcW w:w="1668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>10</w:t>
            </w:r>
          </w:p>
        </w:tc>
        <w:tc>
          <w:tcPr>
            <w:tcW w:w="2466" w:type="dxa"/>
          </w:tcPr>
          <w:p w:rsidR="00C97AC8" w:rsidRPr="00995F5F" w:rsidRDefault="009A5045" w:rsidP="002520A1">
            <w:pPr>
              <w:jc w:val="center"/>
              <w:rPr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b w:val="0"/>
                        <w:i/>
                      </w:rPr>
                      <w:sym w:font="Symbol" w:char="F057"/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=115 rad.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C97AC8" w:rsidRPr="00691F5A" w:rsidTr="00C97AC8">
        <w:tc>
          <w:tcPr>
            <w:tcW w:w="2191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1,5 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.10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rad.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2031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>-43 dB</w:t>
            </w:r>
          </w:p>
        </w:tc>
        <w:tc>
          <w:tcPr>
            <w:tcW w:w="1668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>0,0067</w:t>
            </w:r>
          </w:p>
        </w:tc>
        <w:tc>
          <w:tcPr>
            <w:tcW w:w="2466" w:type="dxa"/>
          </w:tcPr>
          <w:p w:rsidR="00C97AC8" w:rsidRPr="00995F5F" w:rsidRDefault="009A5045" w:rsidP="002520A1">
            <w:pPr>
              <w:jc w:val="center"/>
              <w:rPr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b w:val="0"/>
                        <w:i/>
                      </w:rPr>
                      <w:sym w:font="Symbol" w:char="F057"/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=0,15 rad.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C97AC8" w:rsidRPr="00691F5A" w:rsidTr="00C97AC8">
        <w:tc>
          <w:tcPr>
            <w:tcW w:w="2191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3 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.10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rad.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2031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>-50 dB</w:t>
            </w:r>
          </w:p>
        </w:tc>
        <w:tc>
          <w:tcPr>
            <w:tcW w:w="1668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>0,0033</w:t>
            </w:r>
          </w:p>
        </w:tc>
        <w:tc>
          <w:tcPr>
            <w:tcW w:w="2466" w:type="dxa"/>
          </w:tcPr>
          <w:p w:rsidR="00C97AC8" w:rsidRPr="00995F5F" w:rsidRDefault="009A5045" w:rsidP="002520A1">
            <w:pPr>
              <w:jc w:val="center"/>
              <w:rPr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b w:val="0"/>
                        <w:i/>
                      </w:rPr>
                      <w:sym w:font="Symbol" w:char="F057"/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=0,05 rad.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C97AC8" w:rsidRPr="00691F5A" w:rsidTr="00C97AC8">
        <w:tc>
          <w:tcPr>
            <w:tcW w:w="2191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4,5 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.10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rad.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2031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>-53 dB</w:t>
            </w:r>
          </w:p>
        </w:tc>
        <w:tc>
          <w:tcPr>
            <w:tcW w:w="1668" w:type="dxa"/>
          </w:tcPr>
          <w:p w:rsidR="00C97AC8" w:rsidRPr="00995F5F" w:rsidRDefault="00C97AC8" w:rsidP="002520A1">
            <w:pPr>
              <w:jc w:val="center"/>
              <w:rPr>
                <w:b w:val="0"/>
              </w:rPr>
            </w:pPr>
            <w:r w:rsidRPr="00995F5F">
              <w:rPr>
                <w:b w:val="0"/>
              </w:rPr>
              <w:t>0,0022</w:t>
            </w:r>
          </w:p>
        </w:tc>
        <w:tc>
          <w:tcPr>
            <w:tcW w:w="2466" w:type="dxa"/>
          </w:tcPr>
          <w:p w:rsidR="00C97AC8" w:rsidRPr="00995F5F" w:rsidRDefault="009A5045" w:rsidP="002520A1">
            <w:pPr>
              <w:jc w:val="center"/>
              <w:rPr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b w:val="0"/>
                        <w:i/>
                      </w:rPr>
                      <w:sym w:font="Symbol" w:char="F057"/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=0,01 rad.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</w:tbl>
    <w:p w:rsidR="00C97AC8" w:rsidRDefault="00C97AC8" w:rsidP="00C97AC8">
      <w:pPr>
        <w:ind w:left="567"/>
        <w:rPr>
          <w:b w:val="0"/>
        </w:rPr>
      </w:pPr>
    </w:p>
    <w:p w:rsidR="00C97AC8" w:rsidRDefault="00C97AC8" w:rsidP="00C97AC8">
      <w:pPr>
        <w:rPr>
          <w:b w:val="0"/>
        </w:rPr>
      </w:pPr>
      <w:r w:rsidRPr="001A218E">
        <w:t>Q</w:t>
      </w:r>
      <w:r>
        <w:t xml:space="preserve">22. </w:t>
      </w:r>
      <w:r>
        <w:rPr>
          <w:b w:val="0"/>
        </w:rPr>
        <w:t>Variation de vitesse</w:t>
      </w:r>
    </w:p>
    <w:p w:rsidR="00C97AC8" w:rsidRDefault="00C97AC8" w:rsidP="00C97AC8">
      <w:pPr>
        <w:ind w:left="567"/>
        <w:rPr>
          <w:b w:val="0"/>
        </w:rPr>
      </w:pPr>
      <w:r w:rsidRPr="00734F0D">
        <w:rPr>
          <w:b w:val="0"/>
          <w:position w:val="-78"/>
        </w:rPr>
        <w:object w:dxaOrig="4500" w:dyaOrig="1680">
          <v:shape id="_x0000_i1068" type="#_x0000_t75" style="width:225.2pt;height:84.55pt" o:ole="">
            <v:imagedata r:id="rId93" o:title=""/>
          </v:shape>
          <o:OLEObject Type="Embed" ProgID="Equation.DSMT4" ShapeID="_x0000_i1068" DrawAspect="Content" ObjectID="_1590518832" r:id="rId94"/>
        </w:object>
      </w:r>
    </w:p>
    <w:p w:rsidR="00C97AC8" w:rsidRPr="00E16C54" w:rsidRDefault="00C97AC8" w:rsidP="00C97AC8">
      <w:pPr>
        <w:ind w:left="567"/>
        <w:jc w:val="both"/>
        <w:rPr>
          <w:b w:val="0"/>
        </w:rPr>
      </w:pPr>
      <w:r>
        <w:rPr>
          <w:b w:val="0"/>
        </w:rPr>
        <w:t xml:space="preserve">Conclusion : Valeur inférieure à celle indiquée (&lt; 1%) p10. </w:t>
      </w:r>
      <w:r w:rsidRPr="00E16C54">
        <w:rPr>
          <w:b w:val="0"/>
        </w:rPr>
        <w:t>L’ondulation de vitesse maximale est respectée, il n’est pas nécessaire de mettre en place une boucle d’asservissement.</w:t>
      </w:r>
    </w:p>
    <w:p w:rsidR="003311EB" w:rsidRPr="004139BE" w:rsidRDefault="003311EB" w:rsidP="003311EB">
      <w:pPr>
        <w:pStyle w:val="Titre1"/>
      </w:pPr>
      <w:r w:rsidRPr="00681A93">
        <w:lastRenderedPageBreak/>
        <w:t xml:space="preserve">Partie </w:t>
      </w:r>
      <w:r>
        <w:t>3</w:t>
      </w:r>
      <w:r w:rsidRPr="00681A93">
        <w:t> :</w:t>
      </w:r>
      <w:r>
        <w:t xml:space="preserve"> Variation de l’exigence 1.1.1 – Contrôle de la vitesse et de la tension du fil</w:t>
      </w:r>
    </w:p>
    <w:p w:rsidR="005B76D2" w:rsidRDefault="003311EB" w:rsidP="003311EB">
      <w:pPr>
        <w:rPr>
          <w:b w:val="0"/>
        </w:rPr>
      </w:pPr>
      <w:r w:rsidRPr="001A218E">
        <w:t>Q</w:t>
      </w:r>
      <w:r>
        <w:t xml:space="preserve">23. </w:t>
      </w:r>
      <w:r w:rsidR="007D093B">
        <w:rPr>
          <w:b w:val="0"/>
        </w:rPr>
        <w:t>Ecriture des deux équations :</w:t>
      </w:r>
    </w:p>
    <w:p w:rsidR="007D093B" w:rsidRDefault="00501C95" w:rsidP="003311EB">
      <w:pPr>
        <w:rPr>
          <w:b w:val="0"/>
        </w:rPr>
      </w:pPr>
      <w:r w:rsidRPr="00501C95">
        <w:rPr>
          <w:b w:val="0"/>
          <w:position w:val="-24"/>
        </w:rPr>
        <w:object w:dxaOrig="3600" w:dyaOrig="620">
          <v:shape id="_x0000_i1069" type="#_x0000_t75" style="width:180pt;height:31pt" o:ole="">
            <v:imagedata r:id="rId95" o:title=""/>
          </v:shape>
          <o:OLEObject Type="Embed" ProgID="Equation.DSMT4" ShapeID="_x0000_i1069" DrawAspect="Content" ObjectID="_1590518833" r:id="rId96"/>
        </w:object>
      </w:r>
      <w:r>
        <w:rPr>
          <w:b w:val="0"/>
        </w:rPr>
        <w:t xml:space="preserve"> en utilisant ce résultat dans les équations (7) et (8) e</w:t>
      </w:r>
      <w:r w:rsidR="00444C72">
        <w:rPr>
          <w:b w:val="0"/>
        </w:rPr>
        <w:t>t</w:t>
      </w:r>
      <w:r>
        <w:rPr>
          <w:b w:val="0"/>
        </w:rPr>
        <w:t xml:space="preserve"> par identification avec les équations (9) et (10), on </w:t>
      </w:r>
      <w:proofErr w:type="gramStart"/>
      <w:r>
        <w:rPr>
          <w:b w:val="0"/>
        </w:rPr>
        <w:t xml:space="preserve">trouve </w:t>
      </w:r>
      <w:proofErr w:type="gramEnd"/>
      <w:r w:rsidRPr="00501C95">
        <w:rPr>
          <w:b w:val="0"/>
          <w:position w:val="-30"/>
        </w:rPr>
        <w:object w:dxaOrig="760" w:dyaOrig="680">
          <v:shape id="_x0000_i1070" type="#_x0000_t75" style="width:37.65pt;height:34.35pt" o:ole="">
            <v:imagedata r:id="rId97" o:title=""/>
          </v:shape>
          <o:OLEObject Type="Embed" ProgID="Equation.DSMT4" ShapeID="_x0000_i1070" DrawAspect="Content" ObjectID="_1590518834" r:id="rId98"/>
        </w:object>
      </w:r>
      <w:r>
        <w:rPr>
          <w:b w:val="0"/>
        </w:rPr>
        <w:t>.</w:t>
      </w:r>
    </w:p>
    <w:p w:rsidR="0045234E" w:rsidRDefault="00501C95" w:rsidP="0045234E">
      <w:pPr>
        <w:rPr>
          <w:b w:val="0"/>
        </w:rPr>
      </w:pPr>
      <w:r w:rsidRPr="001A218E">
        <w:t>Q</w:t>
      </w:r>
      <w:r>
        <w:t xml:space="preserve">24. </w:t>
      </w:r>
      <w:r>
        <w:rPr>
          <w:b w:val="0"/>
        </w:rPr>
        <w:t>Les fonctions de transfert :</w:t>
      </w:r>
    </w:p>
    <w:p w:rsidR="0045234E" w:rsidRPr="00A3655E" w:rsidRDefault="0045234E" w:rsidP="0045234E">
      <w:pPr>
        <w:rPr>
          <w:b w:val="0"/>
        </w:rPr>
      </w:pPr>
      <w:r w:rsidRPr="00A3655E">
        <w:rPr>
          <w:b w:val="0"/>
        </w:rPr>
        <w:t>On suppose que les conditions d’Heaviside sont nulles </w:t>
      </w:r>
      <w:proofErr w:type="gramStart"/>
      <w:r w:rsidRPr="00A3655E">
        <w:rPr>
          <w:b w:val="0"/>
        </w:rPr>
        <w:t xml:space="preserve">: </w:t>
      </w:r>
      <m:oMath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b w:val="0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t=0</m:t>
            </m:r>
          </m:e>
        </m:d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b w:val="0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t=0</m:t>
            </m:r>
          </m:e>
        </m:d>
        <m:r>
          <m:rPr>
            <m:sty m:val="bi"/>
          </m:rPr>
          <w:rPr>
            <w:rFonts w:ascii="Cambria Math" w:hAnsi="Cambria Math"/>
          </w:rPr>
          <m:t>=0 </m:t>
        </m:r>
      </m:oMath>
      <w:r w:rsidRPr="00A3655E">
        <w:rPr>
          <w:rFonts w:eastAsiaTheme="minorEastAsia"/>
          <w:b w:val="0"/>
        </w:rPr>
        <w:t>;</w:t>
      </w:r>
      <w:del w:id="5" w:author="UPSTI" w:date="2018-06-05T21:32:00Z">
        <w:r w:rsidRPr="00A3655E" w:rsidDel="00A3655E">
          <w:rPr>
            <w:rFonts w:eastAsiaTheme="minorEastAsia"/>
            <w:b w:val="0"/>
          </w:rPr>
          <w:delText xml:space="preserve"> </w:delText>
        </w:r>
      </w:del>
      <m:oMath>
        <m:r>
          <m:rPr>
            <m:sty m:val="bi"/>
          </m:rP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b w:val="0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t=0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=0 </m:t>
        </m:r>
      </m:oMath>
      <w:r w:rsidRPr="00A3655E">
        <w:rPr>
          <w:rFonts w:eastAsiaTheme="minorEastAsia"/>
          <w:b w:val="0"/>
        </w:rPr>
        <w:t>;</w:t>
      </w:r>
      <w:proofErr w:type="gramEnd"/>
      <w:r w:rsidRPr="00A3655E">
        <w:rPr>
          <w:rFonts w:eastAsiaTheme="minorEastAsia"/>
          <w:b w:val="0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f>
              <m:fPr>
                <m:ctrlPr>
                  <w:rPr>
                    <w:rFonts w:ascii="Cambria Math" w:eastAsiaTheme="minorEastAsia" w:hAnsi="Cambria Math"/>
                    <w:b w:val="0"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dT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 w:val="0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dt</m:t>
                </m:r>
              </m:den>
            </m:f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|t=0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=0</m:t>
        </m:r>
      </m:oMath>
      <w:r w:rsidRPr="00A3655E">
        <w:rPr>
          <w:rFonts w:eastAsiaTheme="minorEastAsia"/>
          <w:b w:val="0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b w:val="0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t=0</m:t>
            </m:r>
          </m:e>
        </m:d>
        <m:r>
          <m:rPr>
            <m:sty m:val="bi"/>
          </m:rPr>
          <w:rPr>
            <w:rFonts w:ascii="Cambria Math" w:eastAsiaTheme="minorEastAsia" w:hAnsi="Cambria Math"/>
          </w:rPr>
          <m:t>=0 </m:t>
        </m:r>
      </m:oMath>
      <w:r w:rsidRPr="00A3655E">
        <w:rPr>
          <w:rFonts w:eastAsiaTheme="minorEastAsia"/>
          <w:b w:val="0"/>
        </w:rPr>
        <w:t xml:space="preserve">et </w:t>
      </w:r>
      <m:oMath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f>
              <m:fPr>
                <m:ctrlPr>
                  <w:rPr>
                    <w:rFonts w:ascii="Cambria Math" w:eastAsiaTheme="minorEastAsia" w:hAnsi="Cambria Math"/>
                    <w:b w:val="0"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dx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 w:val="0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dt</m:t>
                </m:r>
              </m:den>
            </m:f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|t=0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=0</m:t>
        </m:r>
      </m:oMath>
      <w:r w:rsidRPr="00A3655E">
        <w:rPr>
          <w:rFonts w:eastAsiaTheme="minorEastAsia"/>
          <w:b w:val="0"/>
        </w:rPr>
        <w:t>.</w:t>
      </w:r>
    </w:p>
    <w:p w:rsidR="0045234E" w:rsidRDefault="0045234E" w:rsidP="00501C95">
      <w:pPr>
        <w:rPr>
          <w:b w:val="0"/>
        </w:rPr>
      </w:pPr>
    </w:p>
    <w:p w:rsidR="00501C95" w:rsidRDefault="00501C95" w:rsidP="00A348BA">
      <w:pPr>
        <w:ind w:left="567"/>
        <w:rPr>
          <w:b w:val="0"/>
        </w:rPr>
      </w:pPr>
      <w:r>
        <w:rPr>
          <w:b w:val="0"/>
        </w:rPr>
        <w:t>A partir de l’équation (11) et en utilisant la transformée de Laplace :</w:t>
      </w:r>
    </w:p>
    <w:p w:rsidR="00501C95" w:rsidRDefault="00501C95" w:rsidP="00A348BA">
      <w:pPr>
        <w:ind w:left="567"/>
        <w:rPr>
          <w:b w:val="0"/>
        </w:rPr>
      </w:pPr>
      <w:r w:rsidRPr="00501C95">
        <w:rPr>
          <w:b w:val="0"/>
          <w:position w:val="-30"/>
        </w:rPr>
        <w:object w:dxaOrig="6979" w:dyaOrig="720">
          <v:shape id="_x0000_i1071" type="#_x0000_t75" style="width:349.95pt;height:36pt" o:ole="">
            <v:imagedata r:id="rId99" o:title=""/>
          </v:shape>
          <o:OLEObject Type="Embed" ProgID="Equation.DSMT4" ShapeID="_x0000_i1071" DrawAspect="Content" ObjectID="_1590518835" r:id="rId100"/>
        </w:object>
      </w:r>
      <w:r>
        <w:rPr>
          <w:b w:val="0"/>
        </w:rPr>
        <w:t xml:space="preserve"> </w:t>
      </w:r>
    </w:p>
    <w:p w:rsidR="00501C95" w:rsidRDefault="00501C95" w:rsidP="00A348BA">
      <w:pPr>
        <w:ind w:left="567"/>
        <w:rPr>
          <w:b w:val="0"/>
        </w:rPr>
      </w:pPr>
      <w:r>
        <w:rPr>
          <w:b w:val="0"/>
        </w:rPr>
        <w:t xml:space="preserve">On retrouve </w:t>
      </w:r>
      <w:r w:rsidRPr="00501C95">
        <w:rPr>
          <w:b w:val="0"/>
          <w:position w:val="-30"/>
        </w:rPr>
        <w:object w:dxaOrig="5340" w:dyaOrig="680">
          <v:shape id="_x0000_i1072" type="#_x0000_t75" style="width:267.9pt;height:34.35pt" o:ole="">
            <v:imagedata r:id="rId101" o:title=""/>
          </v:shape>
          <o:OLEObject Type="Embed" ProgID="Equation.DSMT4" ShapeID="_x0000_i1072" DrawAspect="Content" ObjectID="_1590518836" r:id="rId102"/>
        </w:object>
      </w:r>
    </w:p>
    <w:p w:rsidR="00673551" w:rsidRDefault="00673551" w:rsidP="00A348BA">
      <w:pPr>
        <w:ind w:left="567"/>
        <w:rPr>
          <w:b w:val="0"/>
        </w:rPr>
      </w:pPr>
      <w:r>
        <w:rPr>
          <w:b w:val="0"/>
        </w:rPr>
        <w:t>De la même façon, à partir de l’équation (12) :</w:t>
      </w:r>
    </w:p>
    <w:p w:rsidR="00673551" w:rsidRDefault="00673551" w:rsidP="00A348BA">
      <w:pPr>
        <w:ind w:left="567"/>
        <w:rPr>
          <w:b w:val="0"/>
        </w:rPr>
      </w:pPr>
      <w:r w:rsidRPr="00673551">
        <w:rPr>
          <w:b w:val="0"/>
          <w:position w:val="-34"/>
        </w:rPr>
        <w:object w:dxaOrig="7240" w:dyaOrig="800">
          <v:shape id="_x0000_i1073" type="#_x0000_t75" style="width:361.65pt;height:41pt" o:ole="">
            <v:imagedata r:id="rId103" o:title=""/>
          </v:shape>
          <o:OLEObject Type="Embed" ProgID="Equation.DSMT4" ShapeID="_x0000_i1073" DrawAspect="Content" ObjectID="_1590518837" r:id="rId104"/>
        </w:object>
      </w:r>
    </w:p>
    <w:p w:rsidR="00673551" w:rsidRDefault="00673551" w:rsidP="00A348BA">
      <w:pPr>
        <w:ind w:left="567"/>
        <w:rPr>
          <w:b w:val="0"/>
        </w:rPr>
      </w:pPr>
      <w:r w:rsidRPr="00673551">
        <w:rPr>
          <w:b w:val="0"/>
          <w:position w:val="-34"/>
        </w:rPr>
        <w:object w:dxaOrig="6180" w:dyaOrig="800">
          <v:shape id="_x0000_i1074" type="#_x0000_t75" style="width:309.75pt;height:41pt" o:ole="">
            <v:imagedata r:id="rId105" o:title=""/>
          </v:shape>
          <o:OLEObject Type="Embed" ProgID="Equation.DSMT4" ShapeID="_x0000_i1074" DrawAspect="Content" ObjectID="_1590518838" r:id="rId106"/>
        </w:object>
      </w:r>
    </w:p>
    <w:p w:rsidR="00673551" w:rsidRDefault="00673551" w:rsidP="00A348BA">
      <w:pPr>
        <w:ind w:left="567"/>
        <w:rPr>
          <w:b w:val="0"/>
        </w:rPr>
      </w:pPr>
      <w:r w:rsidRPr="00673551">
        <w:rPr>
          <w:b w:val="0"/>
          <w:position w:val="-66"/>
        </w:rPr>
        <w:object w:dxaOrig="5200" w:dyaOrig="1400">
          <v:shape id="_x0000_i1075" type="#_x0000_t75" style="width:261.2pt;height:70.35pt" o:ole="">
            <v:imagedata r:id="rId107" o:title=""/>
          </v:shape>
          <o:OLEObject Type="Embed" ProgID="Equation.DSMT4" ShapeID="_x0000_i1075" DrawAspect="Content" ObjectID="_1590518839" r:id="rId108"/>
        </w:object>
      </w:r>
    </w:p>
    <w:p w:rsidR="00673551" w:rsidRDefault="00673551" w:rsidP="00A348BA">
      <w:pPr>
        <w:ind w:left="567"/>
        <w:rPr>
          <w:b w:val="0"/>
        </w:rPr>
      </w:pPr>
      <w:r>
        <w:rPr>
          <w:b w:val="0"/>
        </w:rPr>
        <w:t>Par identification on a :</w:t>
      </w:r>
      <w:r w:rsidRPr="00673551">
        <w:rPr>
          <w:b w:val="0"/>
        </w:rPr>
        <w:t xml:space="preserve"> </w:t>
      </w:r>
      <w:r w:rsidRPr="00673551">
        <w:rPr>
          <w:b w:val="0"/>
          <w:position w:val="-36"/>
        </w:rPr>
        <w:object w:dxaOrig="5300" w:dyaOrig="820">
          <v:shape id="_x0000_i1076" type="#_x0000_t75" style="width:264.55pt;height:41pt" o:ole="">
            <v:imagedata r:id="rId109" o:title=""/>
          </v:shape>
          <o:OLEObject Type="Embed" ProgID="Equation.DSMT4" ShapeID="_x0000_i1076" DrawAspect="Content" ObjectID="_1590518840" r:id="rId110"/>
        </w:object>
      </w:r>
    </w:p>
    <w:p w:rsidR="00A348BA" w:rsidRDefault="00A348BA" w:rsidP="00A348BA">
      <w:pPr>
        <w:rPr>
          <w:b w:val="0"/>
        </w:rPr>
      </w:pPr>
      <w:r w:rsidRPr="001A218E">
        <w:t>Q</w:t>
      </w:r>
      <w:r>
        <w:t xml:space="preserve">25. </w:t>
      </w:r>
      <w:r>
        <w:rPr>
          <w:b w:val="0"/>
        </w:rPr>
        <w:t xml:space="preserve">A l’aide du diagramme de </w:t>
      </w:r>
      <w:proofErr w:type="spellStart"/>
      <w:r>
        <w:rPr>
          <w:b w:val="0"/>
        </w:rPr>
        <w:t>Bode</w:t>
      </w:r>
      <w:proofErr w:type="spellEnd"/>
      <w:r>
        <w:rPr>
          <w:b w:val="0"/>
        </w:rPr>
        <w:t xml:space="preserve"> (p5/9) :</w:t>
      </w:r>
    </w:p>
    <w:p w:rsidR="00A348BA" w:rsidRDefault="00A348BA" w:rsidP="00A348BA">
      <w:pPr>
        <w:ind w:left="567"/>
        <w:rPr>
          <w:b w:val="0"/>
        </w:rPr>
      </w:pPr>
      <w:r>
        <w:rPr>
          <w:b w:val="0"/>
        </w:rPr>
        <w:t>Le gain statique K</w:t>
      </w:r>
      <w:r w:rsidRPr="00A348BA">
        <w:rPr>
          <w:b w:val="0"/>
          <w:vertAlign w:val="subscript"/>
        </w:rPr>
        <w:t>2</w:t>
      </w:r>
      <w:r>
        <w:rPr>
          <w:b w:val="0"/>
        </w:rPr>
        <w:t xml:space="preserve"> est lisible lorsque la fréquence est faible on peut lire 8 dB. Ainsi </w:t>
      </w:r>
    </w:p>
    <w:p w:rsidR="00A348BA" w:rsidRDefault="00A348BA" w:rsidP="00A348BA">
      <w:pPr>
        <w:ind w:left="567"/>
        <w:rPr>
          <w:b w:val="0"/>
        </w:rPr>
      </w:pPr>
      <w:r w:rsidRPr="00A348BA">
        <w:rPr>
          <w:b w:val="0"/>
          <w:position w:val="-12"/>
        </w:rPr>
        <w:object w:dxaOrig="2299" w:dyaOrig="540">
          <v:shape id="_x0000_i1077" type="#_x0000_t75" style="width:114.7pt;height:26.8pt" o:ole="">
            <v:imagedata r:id="rId111" o:title=""/>
          </v:shape>
          <o:OLEObject Type="Embed" ProgID="Equation.DSMT4" ShapeID="_x0000_i1077" DrawAspect="Content" ObjectID="_1590518841" r:id="rId112"/>
        </w:object>
      </w:r>
    </w:p>
    <w:p w:rsidR="00A348BA" w:rsidRDefault="00A348BA" w:rsidP="00A348BA">
      <w:pPr>
        <w:ind w:left="567"/>
        <w:rPr>
          <w:b w:val="0"/>
        </w:rPr>
      </w:pPr>
    </w:p>
    <w:p w:rsidR="00A348BA" w:rsidRDefault="00A348BA" w:rsidP="00A348BA">
      <w:pPr>
        <w:rPr>
          <w:b w:val="0"/>
        </w:rPr>
      </w:pPr>
      <w:r w:rsidRPr="001A218E">
        <w:t>Q</w:t>
      </w:r>
      <w:r>
        <w:t xml:space="preserve">26. </w:t>
      </w:r>
      <w:r>
        <w:rPr>
          <w:b w:val="0"/>
        </w:rPr>
        <w:t xml:space="preserve">A l’aide des suppositions : </w:t>
      </w:r>
      <w:r w:rsidRPr="00A348BA">
        <w:rPr>
          <w:b w:val="0"/>
          <w:position w:val="-28"/>
        </w:rPr>
        <w:object w:dxaOrig="3739" w:dyaOrig="660">
          <v:shape id="_x0000_i1078" type="#_x0000_t75" style="width:186.7pt;height:33.5pt" o:ole="">
            <v:imagedata r:id="rId113" o:title=""/>
          </v:shape>
          <o:OLEObject Type="Embed" ProgID="Equation.DSMT4" ShapeID="_x0000_i1078" DrawAspect="Content" ObjectID="_1590518842" r:id="rId114"/>
        </w:object>
      </w:r>
    </w:p>
    <w:p w:rsidR="002D6C99" w:rsidRDefault="0002018F" w:rsidP="00A348BA">
      <w:pPr>
        <w:ind w:left="567"/>
        <w:rPr>
          <w:b w:val="0"/>
        </w:rPr>
      </w:pPr>
      <w:r>
        <w:rPr>
          <w:b w:val="0"/>
        </w:rPr>
        <w:t xml:space="preserve">On a </w:t>
      </w:r>
      <w:r w:rsidR="002D6C99">
        <w:rPr>
          <w:b w:val="0"/>
        </w:rPr>
        <w:t xml:space="preserve">à </w:t>
      </w:r>
      <w:r>
        <w:rPr>
          <w:b w:val="0"/>
        </w:rPr>
        <w:t>la pulsation de résonnance</w:t>
      </w:r>
      <w:r w:rsidR="002D6C99">
        <w:rPr>
          <w:b w:val="0"/>
        </w:rPr>
        <w:t> :</w:t>
      </w:r>
    </w:p>
    <w:p w:rsidR="002D6C99" w:rsidRPr="002D6C99" w:rsidRDefault="002D6C99" w:rsidP="002D6C99">
      <w:pPr>
        <w:pStyle w:val="Paragraphedeliste"/>
        <w:numPr>
          <w:ilvl w:val="0"/>
          <w:numId w:val="9"/>
        </w:numPr>
        <w:rPr>
          <w:b w:val="0"/>
        </w:rPr>
      </w:pPr>
      <w:r w:rsidRPr="002D6C99">
        <w:rPr>
          <w:position w:val="-12"/>
        </w:rPr>
        <w:object w:dxaOrig="1300" w:dyaOrig="360">
          <v:shape id="_x0000_i1079" type="#_x0000_t75" style="width:65.3pt;height:18.4pt" o:ole="">
            <v:imagedata r:id="rId115" o:title=""/>
          </v:shape>
          <o:OLEObject Type="Embed" ProgID="Equation.DSMT4" ShapeID="_x0000_i1079" DrawAspect="Content" ObjectID="_1590518843" r:id="rId116"/>
        </w:object>
      </w:r>
    </w:p>
    <w:p w:rsidR="002D6C99" w:rsidRPr="002D6C99" w:rsidRDefault="002D6C99" w:rsidP="002D6C99">
      <w:pPr>
        <w:pStyle w:val="Paragraphedeliste"/>
        <w:numPr>
          <w:ilvl w:val="0"/>
          <w:numId w:val="9"/>
        </w:numPr>
        <w:rPr>
          <w:b w:val="0"/>
        </w:rPr>
      </w:pPr>
      <w:r w:rsidRPr="002D6C99">
        <w:rPr>
          <w:b w:val="0"/>
        </w:rPr>
        <w:t xml:space="preserve">Un gain de 40dB, soit </w:t>
      </w:r>
      <w:r w:rsidRPr="00A348BA">
        <w:rPr>
          <w:position w:val="-28"/>
        </w:rPr>
        <w:object w:dxaOrig="4060" w:dyaOrig="700">
          <v:shape id="_x0000_i1080" type="#_x0000_t75" style="width:203.45pt;height:35.15pt" o:ole="">
            <v:imagedata r:id="rId117" o:title=""/>
          </v:shape>
          <o:OLEObject Type="Embed" ProgID="Equation.DSMT4" ShapeID="_x0000_i1080" DrawAspect="Content" ObjectID="_1590518844" r:id="rId118"/>
        </w:object>
      </w:r>
    </w:p>
    <w:p w:rsidR="002D6C99" w:rsidRDefault="002D6C99" w:rsidP="002D6C99">
      <w:pPr>
        <w:rPr>
          <w:b w:val="0"/>
        </w:rPr>
      </w:pPr>
      <w:r w:rsidRPr="001A218E">
        <w:t>Q</w:t>
      </w:r>
      <w:r>
        <w:t xml:space="preserve">27. </w:t>
      </w:r>
      <w:r w:rsidRPr="002D6C99">
        <w:rPr>
          <w:b w:val="0"/>
        </w:rPr>
        <w:t xml:space="preserve">La seconde </w:t>
      </w:r>
      <w:r>
        <w:rPr>
          <w:b w:val="0"/>
        </w:rPr>
        <w:t xml:space="preserve">pulsation de cassure a lieu lorsque le déphasage est égal à -135°. En outre on sait </w:t>
      </w:r>
      <w:proofErr w:type="gramStart"/>
      <w:r>
        <w:rPr>
          <w:b w:val="0"/>
        </w:rPr>
        <w:t xml:space="preserve">que </w:t>
      </w:r>
      <w:proofErr w:type="gramEnd"/>
      <w:r w:rsidRPr="002D6C99">
        <w:rPr>
          <w:b w:val="0"/>
          <w:position w:val="-12"/>
        </w:rPr>
        <w:object w:dxaOrig="920" w:dyaOrig="360">
          <v:shape id="_x0000_i1081" type="#_x0000_t75" style="width:46.05pt;height:18.4pt" o:ole="">
            <v:imagedata r:id="rId119" o:title=""/>
          </v:shape>
          <o:OLEObject Type="Embed" ProgID="Equation.DSMT4" ShapeID="_x0000_i1081" DrawAspect="Content" ObjectID="_1590518845" r:id="rId120"/>
        </w:object>
      </w:r>
      <w:r>
        <w:rPr>
          <w:b w:val="0"/>
        </w:rPr>
        <w:t>. Soit par lecture du diagramme de phase </w:t>
      </w:r>
      <w:proofErr w:type="gramStart"/>
      <w:r>
        <w:rPr>
          <w:b w:val="0"/>
        </w:rPr>
        <w:t xml:space="preserve">: </w:t>
      </w:r>
      <w:r w:rsidRPr="002D6C99">
        <w:rPr>
          <w:b w:val="0"/>
          <w:position w:val="-12"/>
        </w:rPr>
        <w:object w:dxaOrig="2900" w:dyaOrig="360">
          <v:shape id="_x0000_i1082" type="#_x0000_t75" style="width:144.85pt;height:18.4pt" o:ole="">
            <v:imagedata r:id="rId121" o:title=""/>
          </v:shape>
          <o:OLEObject Type="Embed" ProgID="Equation.DSMT4" ShapeID="_x0000_i1082" DrawAspect="Content" ObjectID="_1590518846" r:id="rId122"/>
        </w:object>
      </w:r>
      <w:r>
        <w:rPr>
          <w:b w:val="0"/>
        </w:rPr>
        <w:t>.</w:t>
      </w:r>
      <w:proofErr w:type="gramEnd"/>
    </w:p>
    <w:p w:rsidR="00A348BA" w:rsidRDefault="00A348BA" w:rsidP="00A348BA">
      <w:pPr>
        <w:ind w:left="567"/>
        <w:rPr>
          <w:b w:val="0"/>
        </w:rPr>
      </w:pPr>
    </w:p>
    <w:p w:rsidR="002D6C99" w:rsidRPr="004E721A" w:rsidRDefault="002D6C99" w:rsidP="00C27F35">
      <w:pPr>
        <w:rPr>
          <w:b w:val="0"/>
        </w:rPr>
      </w:pPr>
      <w:r w:rsidRPr="001A218E">
        <w:lastRenderedPageBreak/>
        <w:t>Q</w:t>
      </w:r>
      <w:r>
        <w:t xml:space="preserve">28. </w:t>
      </w:r>
      <w:r w:rsidRPr="002D6C99">
        <w:rPr>
          <w:b w:val="0"/>
        </w:rPr>
        <w:t>Boucle d’asservissement :</w:t>
      </w:r>
      <w:r w:rsidR="00C27F35">
        <w:rPr>
          <w:b w:val="0"/>
        </w:rPr>
        <w:t xml:space="preserve"> </w:t>
      </w:r>
      <w:r w:rsidR="00C27F35" w:rsidRPr="00C27F35">
        <w:rPr>
          <w:b w:val="0"/>
          <w:position w:val="-30"/>
        </w:rPr>
        <w:object w:dxaOrig="1480" w:dyaOrig="680">
          <v:shape id="_x0000_i1083" type="#_x0000_t75" style="width:73.65pt;height:34.35pt" o:ole="">
            <v:imagedata r:id="rId123" o:title=""/>
          </v:shape>
          <o:OLEObject Type="Embed" ProgID="Equation.DSMT4" ShapeID="_x0000_i1083" DrawAspect="Content" ObjectID="_1590518847" r:id="rId124"/>
        </w:object>
      </w:r>
      <w:r w:rsidR="00C27F35">
        <w:rPr>
          <w:b w:val="0"/>
        </w:rPr>
        <w:t xml:space="preserve"> </w:t>
      </w:r>
    </w:p>
    <w:p w:rsidR="002D6C99" w:rsidRDefault="00C27F35" w:rsidP="00A348BA">
      <w:pPr>
        <w:ind w:left="567"/>
        <w:rPr>
          <w:b w:val="0"/>
        </w:rPr>
      </w:pPr>
      <w:r>
        <w:rPr>
          <w:b w:val="0"/>
        </w:rPr>
        <w:t xml:space="preserve">Boucle interne </w:t>
      </w:r>
      <w:r w:rsidRPr="00C27F35">
        <w:rPr>
          <w:b w:val="0"/>
          <w:position w:val="-30"/>
        </w:rPr>
        <w:object w:dxaOrig="3019" w:dyaOrig="680">
          <v:shape id="_x0000_i1084" type="#_x0000_t75" style="width:150.7pt;height:34.35pt" o:ole="">
            <v:imagedata r:id="rId125" o:title=""/>
          </v:shape>
          <o:OLEObject Type="Embed" ProgID="Equation.DSMT4" ShapeID="_x0000_i1084" DrawAspect="Content" ObjectID="_1590518848" r:id="rId126"/>
        </w:object>
      </w:r>
      <w:r>
        <w:rPr>
          <w:b w:val="0"/>
        </w:rPr>
        <w:t xml:space="preserve"> d’où </w:t>
      </w:r>
      <w:r w:rsidR="001D23DA" w:rsidRPr="001D23DA">
        <w:rPr>
          <w:b w:val="0"/>
          <w:position w:val="-60"/>
        </w:rPr>
        <w:object w:dxaOrig="6039" w:dyaOrig="1320">
          <v:shape id="_x0000_i1085" type="#_x0000_t75" style="width:301.4pt;height:66.15pt" o:ole="">
            <v:imagedata r:id="rId127" o:title=""/>
          </v:shape>
          <o:OLEObject Type="Embed" ProgID="Equation.DSMT4" ShapeID="_x0000_i1085" DrawAspect="Content" ObjectID="_1590518849" r:id="rId128"/>
        </w:object>
      </w:r>
    </w:p>
    <w:p w:rsidR="001D23DA" w:rsidRDefault="001D23DA" w:rsidP="00A348BA">
      <w:pPr>
        <w:ind w:left="567"/>
        <w:rPr>
          <w:b w:val="0"/>
        </w:rPr>
      </w:pPr>
      <w:r w:rsidRPr="001D23DA">
        <w:rPr>
          <w:b w:val="0"/>
          <w:position w:val="-30"/>
        </w:rPr>
        <w:object w:dxaOrig="3159" w:dyaOrig="680">
          <v:shape id="_x0000_i1086" type="#_x0000_t75" style="width:157.4pt;height:34.35pt" o:ole="">
            <v:imagedata r:id="rId129" o:title=""/>
          </v:shape>
          <o:OLEObject Type="Embed" ProgID="Equation.DSMT4" ShapeID="_x0000_i1086" DrawAspect="Content" ObjectID="_1590518850" r:id="rId130"/>
        </w:object>
      </w:r>
    </w:p>
    <w:p w:rsidR="000022A0" w:rsidRDefault="00602102" w:rsidP="000022A0">
      <w:pPr>
        <w:rPr>
          <w:b w:val="0"/>
        </w:rPr>
      </w:pPr>
      <w:r w:rsidRPr="001A218E">
        <w:t>Q</w:t>
      </w:r>
      <w:r>
        <w:t xml:space="preserve">29. </w:t>
      </w:r>
      <w:r w:rsidR="000022A0">
        <w:rPr>
          <w:b w:val="0"/>
        </w:rPr>
        <w:t>A l’aide du document 6, on lit :</w:t>
      </w:r>
    </w:p>
    <w:p w:rsidR="00602102" w:rsidRPr="000B268E" w:rsidRDefault="00602102" w:rsidP="000B268E">
      <w:pPr>
        <w:pStyle w:val="Paragraphedeliste"/>
        <w:numPr>
          <w:ilvl w:val="0"/>
          <w:numId w:val="10"/>
        </w:numPr>
        <w:rPr>
          <w:b w:val="0"/>
        </w:rPr>
      </w:pPr>
      <w:r w:rsidRPr="000B268E">
        <w:rPr>
          <w:b w:val="0"/>
        </w:rPr>
        <w:t>La valeur finale = 0,</w:t>
      </w:r>
      <w:r w:rsidR="000B268E" w:rsidRPr="000B268E">
        <w:rPr>
          <w:b w:val="0"/>
        </w:rPr>
        <w:t>87</w:t>
      </w:r>
      <w:r w:rsidRPr="000B268E">
        <w:rPr>
          <w:b w:val="0"/>
        </w:rPr>
        <w:t xml:space="preserve">N </w:t>
      </w:r>
      <w:r w:rsidR="000B268E" w:rsidRPr="000B268E">
        <w:rPr>
          <w:b w:val="0"/>
        </w:rPr>
        <w:t>donc à -5% on a t</w:t>
      </w:r>
      <w:r w:rsidR="000B268E" w:rsidRPr="000B268E">
        <w:rPr>
          <w:b w:val="0"/>
          <w:vertAlign w:val="subscript"/>
        </w:rPr>
        <w:t>r</w:t>
      </w:r>
      <w:r w:rsidR="000B268E" w:rsidRPr="000B268E">
        <w:rPr>
          <w:b w:val="0"/>
        </w:rPr>
        <w:t xml:space="preserve"> = 14ms.</w:t>
      </w:r>
    </w:p>
    <w:p w:rsidR="000B268E" w:rsidRDefault="000B268E" w:rsidP="000B268E">
      <w:pPr>
        <w:pStyle w:val="Paragraphedeliste"/>
        <w:numPr>
          <w:ilvl w:val="0"/>
          <w:numId w:val="10"/>
        </w:numPr>
        <w:rPr>
          <w:b w:val="0"/>
        </w:rPr>
      </w:pPr>
      <w:r w:rsidRPr="000B268E">
        <w:rPr>
          <w:position w:val="-24"/>
        </w:rPr>
        <w:object w:dxaOrig="5280" w:dyaOrig="620">
          <v:shape id="_x0000_i1087" type="#_x0000_t75" style="width:262.05pt;height:31pt" o:ole="">
            <v:imagedata r:id="rId131" o:title=""/>
          </v:shape>
          <o:OLEObject Type="Embed" ProgID="Equation.DSMT4" ShapeID="_x0000_i1087" DrawAspect="Content" ObjectID="_1590518851" r:id="rId132"/>
        </w:object>
      </w:r>
    </w:p>
    <w:p w:rsidR="000B268E" w:rsidRDefault="000B268E" w:rsidP="000B268E">
      <w:pPr>
        <w:pStyle w:val="Paragraphedeliste"/>
        <w:numPr>
          <w:ilvl w:val="0"/>
          <w:numId w:val="10"/>
        </w:numPr>
        <w:rPr>
          <w:b w:val="0"/>
        </w:rPr>
      </w:pPr>
      <w:r>
        <w:rPr>
          <w:b w:val="0"/>
        </w:rPr>
        <w:t xml:space="preserve">Le premier dépassement relatif </w:t>
      </w:r>
      <w:r w:rsidRPr="000B268E">
        <w:rPr>
          <w:position w:val="-28"/>
        </w:rPr>
        <w:object w:dxaOrig="2799" w:dyaOrig="660">
          <v:shape id="_x0000_i1088" type="#_x0000_t75" style="width:139pt;height:34.35pt" o:ole="">
            <v:imagedata r:id="rId133" o:title=""/>
          </v:shape>
          <o:OLEObject Type="Embed" ProgID="Equation.DSMT4" ShapeID="_x0000_i1088" DrawAspect="Content" ObjectID="_1590518852" r:id="rId134"/>
        </w:object>
      </w:r>
    </w:p>
    <w:p w:rsidR="000022A0" w:rsidRDefault="000B268E" w:rsidP="000B268E">
      <w:pPr>
        <w:rPr>
          <w:b w:val="0"/>
        </w:rPr>
      </w:pPr>
      <w:r w:rsidRPr="001A218E">
        <w:t>Q</w:t>
      </w:r>
      <w:r w:rsidR="000022A0">
        <w:t>30</w:t>
      </w:r>
      <w:r>
        <w:t xml:space="preserve">. </w:t>
      </w:r>
      <w:r w:rsidR="000022A0">
        <w:rPr>
          <w:b w:val="0"/>
        </w:rPr>
        <w:t>Performance :</w:t>
      </w:r>
    </w:p>
    <w:p w:rsidR="000022A0" w:rsidRDefault="000022A0" w:rsidP="00C97AC8">
      <w:pPr>
        <w:ind w:left="567"/>
        <w:rPr>
          <w:b w:val="0"/>
        </w:rPr>
      </w:pPr>
      <w:r>
        <w:rPr>
          <w:b w:val="0"/>
        </w:rPr>
        <w:t xml:space="preserve">Le premier dépassement et le temps de réponse sont inférieurs aux valeurs limites. </w:t>
      </w:r>
    </w:p>
    <w:p w:rsidR="000022A0" w:rsidRDefault="000022A0" w:rsidP="00C97AC8">
      <w:pPr>
        <w:ind w:left="567"/>
        <w:rPr>
          <w:b w:val="0"/>
        </w:rPr>
      </w:pPr>
      <w:r>
        <w:rPr>
          <w:b w:val="0"/>
        </w:rPr>
        <w:t xml:space="preserve">Seule l’erreur statique est trop importante. L’ajout d’un correcteur </w:t>
      </w:r>
      <w:r w:rsidR="00C97AC8">
        <w:rPr>
          <w:b w:val="0"/>
        </w:rPr>
        <w:t>proportionnel suffirait à réduire cette erreur dans la limite imposée. Une autre solution serait l’ajout d’un correcteur Proportionnel I</w:t>
      </w:r>
      <w:r>
        <w:rPr>
          <w:b w:val="0"/>
        </w:rPr>
        <w:t xml:space="preserve">ntégral </w:t>
      </w:r>
      <w:r w:rsidR="00C97AC8">
        <w:rPr>
          <w:b w:val="0"/>
        </w:rPr>
        <w:t>pour annuler cette erreur.</w:t>
      </w:r>
    </w:p>
    <w:p w:rsidR="000022A0" w:rsidRDefault="000022A0" w:rsidP="000B268E">
      <w:pPr>
        <w:rPr>
          <w:b w:val="0"/>
        </w:rPr>
      </w:pPr>
    </w:p>
    <w:p w:rsidR="000022A0" w:rsidRDefault="000022A0" w:rsidP="000022A0">
      <w:pPr>
        <w:rPr>
          <w:b w:val="0"/>
        </w:rPr>
      </w:pPr>
      <w:r w:rsidRPr="001A218E">
        <w:t>Q</w:t>
      </w:r>
      <w:r>
        <w:t xml:space="preserve">31. </w:t>
      </w:r>
      <w:r>
        <w:rPr>
          <w:b w:val="0"/>
        </w:rPr>
        <w:t>Marge de phase et de gain :</w:t>
      </w:r>
    </w:p>
    <w:p w:rsidR="000B268E" w:rsidRDefault="000022A0" w:rsidP="000022A0">
      <w:pPr>
        <w:ind w:left="567"/>
        <w:rPr>
          <w:b w:val="0"/>
        </w:rPr>
      </w:pPr>
      <w:r>
        <w:rPr>
          <w:b w:val="0"/>
        </w:rPr>
        <w:t xml:space="preserve">Par lecture du document 7, on a </w:t>
      </w:r>
      <w:r w:rsidRPr="000022A0">
        <w:rPr>
          <w:position w:val="-14"/>
        </w:rPr>
        <w:object w:dxaOrig="3720" w:dyaOrig="380">
          <v:shape id="_x0000_i1089" type="#_x0000_t75" style="width:185pt;height:20.1pt" o:ole="">
            <v:imagedata r:id="rId135" o:title=""/>
          </v:shape>
          <o:OLEObject Type="Embed" ProgID="Equation.DSMT4" ShapeID="_x0000_i1089" DrawAspect="Content" ObjectID="_1590518853" r:id="rId136"/>
        </w:object>
      </w:r>
    </w:p>
    <w:p w:rsidR="00812206" w:rsidRDefault="00812206" w:rsidP="000022A0">
      <w:pPr>
        <w:ind w:left="567"/>
        <w:rPr>
          <w:b w:val="0"/>
        </w:rPr>
      </w:pPr>
      <w:r>
        <w:rPr>
          <w:b w:val="0"/>
        </w:rPr>
        <w:t>Ceci est conforme au cahier des charges.</w:t>
      </w:r>
    </w:p>
    <w:p w:rsidR="0005023D" w:rsidRDefault="0005023D" w:rsidP="000022A0">
      <w:pPr>
        <w:ind w:left="567"/>
        <w:rPr>
          <w:b w:val="0"/>
        </w:rPr>
      </w:pPr>
    </w:p>
    <w:p w:rsidR="0005023D" w:rsidRPr="004139BE" w:rsidRDefault="0005023D" w:rsidP="0005023D">
      <w:pPr>
        <w:pStyle w:val="Titre1"/>
      </w:pPr>
      <w:r w:rsidRPr="00681A93">
        <w:t xml:space="preserve">Partie </w:t>
      </w:r>
      <w:r>
        <w:t>4</w:t>
      </w:r>
      <w:r w:rsidRPr="00681A93">
        <w:t> :</w:t>
      </w:r>
      <w:r>
        <w:t xml:space="preserve"> Détermination des caractéristiques de la motorisation afin de respecter l’exigence 1.1.2</w:t>
      </w:r>
    </w:p>
    <w:p w:rsidR="0005023D" w:rsidRDefault="0005023D" w:rsidP="0005023D">
      <w:pPr>
        <w:rPr>
          <w:b w:val="0"/>
        </w:rPr>
      </w:pPr>
      <w:r w:rsidRPr="001A218E">
        <w:t>Q</w:t>
      </w:r>
      <w:r>
        <w:t xml:space="preserve">32. </w:t>
      </w:r>
      <w:r>
        <w:rPr>
          <w:b w:val="0"/>
        </w:rPr>
        <w:t>E</w:t>
      </w:r>
      <w:r w:rsidR="00E540B2">
        <w:rPr>
          <w:b w:val="0"/>
        </w:rPr>
        <w:t>xpression du couple résistant :</w:t>
      </w:r>
    </w:p>
    <w:p w:rsidR="00E540B2" w:rsidRDefault="00E540B2" w:rsidP="00133010">
      <w:pPr>
        <w:ind w:left="567"/>
        <w:rPr>
          <w:b w:val="0"/>
        </w:rPr>
      </w:pPr>
      <w:r>
        <w:rPr>
          <w:b w:val="0"/>
        </w:rPr>
        <w:t xml:space="preserve">En isolant le système DBB + 1 + 2 : </w:t>
      </w:r>
      <w:r w:rsidR="00133010">
        <w:rPr>
          <w:b w:val="0"/>
        </w:rPr>
        <w:t>Seul</w:t>
      </w:r>
      <w:r w:rsidR="00C97AC8">
        <w:rPr>
          <w:b w:val="0"/>
        </w:rPr>
        <w:t>e</w:t>
      </w:r>
      <w:r w:rsidR="00133010">
        <w:rPr>
          <w:b w:val="0"/>
        </w:rPr>
        <w:t xml:space="preserve"> la</w:t>
      </w:r>
      <w:r w:rsidR="00C97AC8">
        <w:rPr>
          <w:b w:val="0"/>
        </w:rPr>
        <w:t xml:space="preserve"> </w:t>
      </w:r>
      <w:r w:rsidR="00133010">
        <w:rPr>
          <w:b w:val="0"/>
        </w:rPr>
        <w:t>pesanteur agit donc la puissance des forces extérieures </w:t>
      </w:r>
      <w:r w:rsidR="0045234E">
        <w:rPr>
          <w:b w:val="0"/>
        </w:rPr>
        <w:t>en phase de descente :</w:t>
      </w:r>
      <w:del w:id="6" w:author="Pierre-Eric Allier" w:date="2018-06-04T16:25:00Z">
        <w:r w:rsidR="00133010" w:rsidDel="0045234E">
          <w:rPr>
            <w:b w:val="0"/>
          </w:rPr>
          <w:delText>:</w:delText>
        </w:r>
      </w:del>
    </w:p>
    <w:p w:rsidR="00133010" w:rsidRDefault="00133010" w:rsidP="00133010">
      <w:pPr>
        <w:ind w:left="567"/>
        <w:rPr>
          <w:b w:val="0"/>
        </w:rPr>
      </w:pPr>
      <w:r w:rsidRPr="000022A0">
        <w:rPr>
          <w:position w:val="-14"/>
        </w:rPr>
        <w:object w:dxaOrig="3500" w:dyaOrig="380">
          <v:shape id="_x0000_i1090" type="#_x0000_t75" style="width:174.15pt;height:20.1pt" o:ole="">
            <v:imagedata r:id="rId137" o:title=""/>
          </v:shape>
          <o:OLEObject Type="Embed" ProgID="Equation.DSMT4" ShapeID="_x0000_i1090" DrawAspect="Content" ObjectID="_1590518854" r:id="rId138"/>
        </w:object>
      </w:r>
    </w:p>
    <w:p w:rsidR="00133010" w:rsidRDefault="00133010" w:rsidP="00133010">
      <w:pPr>
        <w:ind w:left="567"/>
        <w:rPr>
          <w:ins w:id="7" w:author="Pierre-Eric Allier" w:date="2018-06-05T14:18:00Z"/>
          <w:b w:val="0"/>
        </w:rPr>
      </w:pPr>
      <w:r w:rsidRPr="000022A0">
        <w:rPr>
          <w:position w:val="-14"/>
        </w:rPr>
        <w:object w:dxaOrig="1520" w:dyaOrig="380">
          <v:shape id="_x0000_i1091" type="#_x0000_t75" style="width:76.2pt;height:20.1pt" o:ole="">
            <v:imagedata r:id="rId139" o:title=""/>
          </v:shape>
          <o:OLEObject Type="Embed" ProgID="Equation.DSMT4" ShapeID="_x0000_i1091" DrawAspect="Content" ObjectID="_1590518855" r:id="rId140"/>
        </w:object>
      </w:r>
      <w:r w:rsidRPr="00133010">
        <w:rPr>
          <w:b w:val="0"/>
        </w:rPr>
        <w:t xml:space="preserve"> Le signe varie selo</w:t>
      </w:r>
      <w:r>
        <w:rPr>
          <w:b w:val="0"/>
        </w:rPr>
        <w:t>n le sens du mouvement (- si phase de montée (</w:t>
      </w:r>
      <w:r w:rsidRPr="00133010">
        <w:rPr>
          <w:position w:val="-4"/>
        </w:rPr>
        <w:object w:dxaOrig="200" w:dyaOrig="320">
          <v:shape id="_x0000_i1092" type="#_x0000_t75" style="width:10.05pt;height:15.9pt" o:ole="">
            <v:imagedata r:id="rId141" o:title=""/>
          </v:shape>
          <o:OLEObject Type="Embed" ProgID="Equation.DSMT4" ShapeID="_x0000_i1092" DrawAspect="Content" ObjectID="_1590518856" r:id="rId142"/>
        </w:object>
      </w:r>
      <w:r>
        <w:t xml:space="preserve">) </w:t>
      </w:r>
      <w:r>
        <w:rPr>
          <w:b w:val="0"/>
        </w:rPr>
        <w:t>et + sinon, (</w:t>
      </w:r>
      <w:r w:rsidRPr="00133010">
        <w:rPr>
          <w:position w:val="-4"/>
        </w:rPr>
        <w:object w:dxaOrig="320" w:dyaOrig="320">
          <v:shape id="_x0000_i1093" type="#_x0000_t75" style="width:15.9pt;height:15.9pt" o:ole="">
            <v:imagedata r:id="rId143" o:title=""/>
          </v:shape>
          <o:OLEObject Type="Embed" ProgID="Equation.DSMT4" ShapeID="_x0000_i1093" DrawAspect="Content" ObjectID="_1590518857" r:id="rId144"/>
        </w:object>
      </w:r>
      <w:r>
        <w:t>)</w:t>
      </w:r>
      <w:r>
        <w:rPr>
          <w:b w:val="0"/>
        </w:rPr>
        <w:t>)</w:t>
      </w:r>
      <w:ins w:id="8" w:author="UPSTI" w:date="2018-06-08T22:27:00Z">
        <w:r w:rsidR="00C97AC8">
          <w:rPr>
            <w:b w:val="0"/>
          </w:rPr>
          <w:t>.</w:t>
        </w:r>
      </w:ins>
    </w:p>
    <w:p w:rsidR="009A5563" w:rsidRDefault="009A5563" w:rsidP="00D536A9">
      <w:pPr>
        <w:ind w:left="567"/>
        <w:rPr>
          <w:b w:val="0"/>
        </w:rPr>
      </w:pPr>
      <w:r>
        <w:rPr>
          <w:b w:val="0"/>
        </w:rPr>
        <w:t>Remarque : En prenant en compte les rendements décri</w:t>
      </w:r>
      <w:r w:rsidR="00444C72">
        <w:rPr>
          <w:b w:val="0"/>
        </w:rPr>
        <w:t>en</w:t>
      </w:r>
      <w:r>
        <w:rPr>
          <w:b w:val="0"/>
        </w:rPr>
        <w:t>t dans le sujet :</w:t>
      </w:r>
    </w:p>
    <w:p w:rsidR="009A5563" w:rsidRPr="00C97AC8" w:rsidRDefault="009A5563" w:rsidP="00D536A9">
      <w:pPr>
        <w:ind w:left="567"/>
        <w:rPr>
          <w:rFonts w:eastAsiaTheme="minorEastAsia"/>
          <w:b w:val="0"/>
        </w:rPr>
      </w:pPr>
      <w:r w:rsidRPr="00C97AC8">
        <w:rPr>
          <w:rFonts w:eastAsiaTheme="minorEastAsia"/>
          <w:b w:val="0"/>
        </w:rPr>
        <w:t xml:space="preserve">En phase de descente, </w:t>
      </w:r>
      <m:oMath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Fext</m:t>
            </m:r>
          </m:sub>
        </m:sSub>
        <m:r>
          <m:rPr>
            <m:sty m:val="bi"/>
          </m:rPr>
          <w:rPr>
            <w:rFonts w:ascii="Cambria Math" w:hAnsi="Cambria Math"/>
          </w:rPr>
          <m:t>=Mgv=</m:t>
        </m:r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pc</m:t>
            </m:r>
          </m:sub>
        </m:sSub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re</m:t>
            </m:r>
          </m:sub>
        </m:sSub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 w:val="0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C97AC8">
        <w:rPr>
          <w:rFonts w:eastAsiaTheme="minorEastAsia"/>
          <w:b w:val="0"/>
        </w:rPr>
        <w:t xml:space="preserve"> or </w:t>
      </w:r>
      <m:oMath>
        <m:r>
          <m:rPr>
            <m:sty m:val="bi"/>
          </m:rPr>
          <w:rPr>
            <w:rFonts w:ascii="Cambria Math" w:eastAsiaTheme="minorEastAsia" w:hAnsi="Cambria Math"/>
          </w:rPr>
          <m:t>v=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p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k 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sub>
        </m:sSub>
      </m:oMath>
    </w:p>
    <w:p w:rsidR="009A5563" w:rsidRPr="00C97AC8" w:rsidRDefault="009A5563" w:rsidP="00D536A9">
      <w:pPr>
        <w:ind w:left="567"/>
        <w:rPr>
          <w:rFonts w:eastAsiaTheme="minorEastAsia"/>
          <w:b w:val="0"/>
        </w:rPr>
      </w:pPr>
      <w:r w:rsidRPr="00C97AC8">
        <w:rPr>
          <w:b w:val="0"/>
        </w:rPr>
        <w:t xml:space="preserve">D’où </w:t>
      </w:r>
      <m:oMath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 w:val="0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bi"/>
          </m:rPr>
          <w:rPr>
            <w:rFonts w:ascii="Cambria Math" w:hAnsi="Cambria Math"/>
          </w:rPr>
          <m:t>=Mg</m:t>
        </m:r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>k/</m:t>
        </m:r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pc</m:t>
            </m:r>
          </m:sub>
        </m:sSub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re</m:t>
            </m:r>
          </m:sub>
        </m:sSub>
      </m:oMath>
    </w:p>
    <w:p w:rsidR="009A5563" w:rsidRDefault="009A5563" w:rsidP="00D536A9">
      <w:pPr>
        <w:ind w:left="567"/>
        <w:rPr>
          <w:b w:val="0"/>
        </w:rPr>
      </w:pPr>
    </w:p>
    <w:p w:rsidR="00D536A9" w:rsidRDefault="009A5563" w:rsidP="00D536A9">
      <w:pPr>
        <w:ind w:left="567"/>
        <w:rPr>
          <w:b w:val="0"/>
        </w:rPr>
      </w:pPr>
      <w:r>
        <w:rPr>
          <w:b w:val="0"/>
        </w:rPr>
        <w:t xml:space="preserve">Remarque 2 : On trouve déjà le résultat de la question 44 où lorsque le système n’est pas en </w:t>
      </w:r>
      <w:proofErr w:type="gramStart"/>
      <w:r>
        <w:rPr>
          <w:b w:val="0"/>
        </w:rPr>
        <w:t xml:space="preserve">fonctionnement, </w:t>
      </w:r>
      <m:oMath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>
        <w:rPr>
          <w:rFonts w:eastAsiaTheme="minorEastAsia"/>
          <w:b w:val="0"/>
        </w:rPr>
        <w:t>.</w:t>
      </w:r>
      <w:proofErr w:type="gramEnd"/>
      <w:r>
        <w:rPr>
          <w:rFonts w:eastAsiaTheme="minorEastAsia"/>
          <w:b w:val="0"/>
        </w:rPr>
        <w:t xml:space="preserve"> </w:t>
      </w:r>
      <w:proofErr w:type="gramStart"/>
      <w:r>
        <w:rPr>
          <w:rFonts w:eastAsiaTheme="minorEastAsia"/>
          <w:b w:val="0"/>
        </w:rPr>
        <w:t xml:space="preserve">D’où </w:t>
      </w:r>
      <m:oMath>
        <w:proofErr w:type="gramEnd"/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 xml:space="preserve"> Mg</m:t>
        </m:r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</w:rPr>
          <m:t>k/</m:t>
        </m:r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pc</m:t>
            </m:r>
          </m:sub>
        </m:sSub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re</m:t>
            </m:r>
          </m:sub>
        </m:sSub>
      </m:oMath>
      <w:r>
        <w:rPr>
          <w:rFonts w:eastAsiaTheme="minorEastAsia"/>
          <w:b w:val="0"/>
        </w:rPr>
        <w:t>.</w:t>
      </w:r>
    </w:p>
    <w:p w:rsidR="0005023D" w:rsidRDefault="0005023D" w:rsidP="00133010">
      <w:pPr>
        <w:ind w:left="567"/>
      </w:pPr>
    </w:p>
    <w:p w:rsidR="00133010" w:rsidRDefault="00133010" w:rsidP="00133010">
      <w:pPr>
        <w:rPr>
          <w:b w:val="0"/>
        </w:rPr>
      </w:pPr>
      <w:r w:rsidRPr="001A218E">
        <w:t>Q</w:t>
      </w:r>
      <w:r>
        <w:t xml:space="preserve">33. </w:t>
      </w:r>
      <w:r>
        <w:rPr>
          <w:b w:val="0"/>
        </w:rPr>
        <w:t xml:space="preserve">Expression du </w:t>
      </w:r>
      <w:r w:rsidR="005A4AEF">
        <w:rPr>
          <w:b w:val="0"/>
        </w:rPr>
        <w:t>rapport de réduction d’un étage</w:t>
      </w:r>
      <w:r>
        <w:rPr>
          <w:b w:val="0"/>
        </w:rPr>
        <w:t> :</w:t>
      </w:r>
    </w:p>
    <w:p w:rsidR="00133010" w:rsidRDefault="005A4AEF" w:rsidP="00133010">
      <w:pPr>
        <w:ind w:left="567"/>
        <w:rPr>
          <w:b w:val="0"/>
        </w:rPr>
      </w:pPr>
      <w:r>
        <w:rPr>
          <w:b w:val="0"/>
        </w:rPr>
        <w:t xml:space="preserve">Les étages sont en cascade donc </w:t>
      </w:r>
      <w:r w:rsidRPr="005A4AEF">
        <w:rPr>
          <w:position w:val="-24"/>
        </w:rPr>
        <w:object w:dxaOrig="1320" w:dyaOrig="620">
          <v:shape id="_x0000_i1094" type="#_x0000_t75" style="width:66.15pt;height:31pt" o:ole="">
            <v:imagedata r:id="rId145" o:title=""/>
          </v:shape>
          <o:OLEObject Type="Embed" ProgID="Equation.DSMT4" ShapeID="_x0000_i1094" DrawAspect="Content" ObjectID="_1590518858" r:id="rId146"/>
        </w:object>
      </w:r>
    </w:p>
    <w:p w:rsidR="005A4AEF" w:rsidRDefault="005A4AEF" w:rsidP="005A4AEF">
      <w:pPr>
        <w:rPr>
          <w:b w:val="0"/>
        </w:rPr>
      </w:pPr>
      <w:r w:rsidRPr="001A218E">
        <w:lastRenderedPageBreak/>
        <w:t>Q</w:t>
      </w:r>
      <w:r>
        <w:t xml:space="preserve">34. </w:t>
      </w:r>
      <w:r>
        <w:rPr>
          <w:b w:val="0"/>
        </w:rPr>
        <w:t xml:space="preserve">Expression </w:t>
      </w:r>
      <w:r w:rsidR="00601F87">
        <w:rPr>
          <w:b w:val="0"/>
        </w:rPr>
        <w:t>les</w:t>
      </w:r>
      <w:r>
        <w:rPr>
          <w:b w:val="0"/>
        </w:rPr>
        <w:t xml:space="preserve"> rapport</w:t>
      </w:r>
      <w:r w:rsidR="00601F87">
        <w:rPr>
          <w:b w:val="0"/>
        </w:rPr>
        <w:t>s</w:t>
      </w:r>
      <w:r>
        <w:rPr>
          <w:b w:val="0"/>
        </w:rPr>
        <w:t xml:space="preserve"> de réduction d’un étage :</w:t>
      </w:r>
    </w:p>
    <w:p w:rsidR="005A4AEF" w:rsidRDefault="00601F87" w:rsidP="005A4AEF">
      <w:pPr>
        <w:ind w:left="567"/>
        <w:rPr>
          <w:b w:val="0"/>
        </w:rPr>
      </w:pPr>
      <w:r w:rsidRPr="00601F87">
        <w:rPr>
          <w:position w:val="-30"/>
        </w:rPr>
        <w:object w:dxaOrig="2480" w:dyaOrig="680">
          <v:shape id="_x0000_i1095" type="#_x0000_t75" style="width:123.9pt;height:34.35pt" o:ole="">
            <v:imagedata r:id="rId147" o:title=""/>
          </v:shape>
          <o:OLEObject Type="Embed" ProgID="Equation.DSMT4" ShapeID="_x0000_i1095" DrawAspect="Content" ObjectID="_1590518859" r:id="rId148"/>
        </w:object>
      </w:r>
      <w:r>
        <w:t xml:space="preserve">  </w:t>
      </w:r>
      <w:r w:rsidRPr="00601F87">
        <w:rPr>
          <w:position w:val="-30"/>
        </w:rPr>
        <w:object w:dxaOrig="3580" w:dyaOrig="680">
          <v:shape id="_x0000_i1096" type="#_x0000_t75" style="width:179.15pt;height:34.35pt" o:ole="">
            <v:imagedata r:id="rId149" o:title=""/>
          </v:shape>
          <o:OLEObject Type="Embed" ProgID="Equation.DSMT4" ShapeID="_x0000_i1096" DrawAspect="Content" ObjectID="_1590518860" r:id="rId150"/>
        </w:object>
      </w:r>
    </w:p>
    <w:p w:rsidR="00601F87" w:rsidRDefault="00601F87" w:rsidP="00601F87">
      <w:pPr>
        <w:rPr>
          <w:b w:val="0"/>
        </w:rPr>
      </w:pPr>
      <w:r w:rsidRPr="001A218E">
        <w:t>Q</w:t>
      </w:r>
      <w:r>
        <w:t>3</w:t>
      </w:r>
      <w:r w:rsidR="00B441D9">
        <w:t>5</w:t>
      </w:r>
      <w:r>
        <w:t xml:space="preserve">. </w:t>
      </w:r>
      <w:r>
        <w:rPr>
          <w:b w:val="0"/>
        </w:rPr>
        <w:t>Expression les rapports de réduction d</w:t>
      </w:r>
      <w:r w:rsidR="00B441D9">
        <w:rPr>
          <w:b w:val="0"/>
        </w:rPr>
        <w:t>u train épicycloïdal</w:t>
      </w:r>
      <w:r>
        <w:rPr>
          <w:b w:val="0"/>
        </w:rPr>
        <w:t> :</w:t>
      </w:r>
    </w:p>
    <w:p w:rsidR="00601F87" w:rsidRDefault="00601F87" w:rsidP="00601F87">
      <w:pPr>
        <w:ind w:left="567"/>
        <w:rPr>
          <w:b w:val="0"/>
        </w:rPr>
      </w:pPr>
      <w:r w:rsidRPr="00601F87">
        <w:rPr>
          <w:b w:val="0"/>
          <w:position w:val="-12"/>
        </w:rPr>
        <w:object w:dxaOrig="1780" w:dyaOrig="360">
          <v:shape id="_x0000_i1097" type="#_x0000_t75" style="width:87.9pt;height:18.4pt" o:ole="">
            <v:imagedata r:id="rId151" o:title=""/>
          </v:shape>
          <o:OLEObject Type="Embed" ProgID="Equation.DSMT4" ShapeID="_x0000_i1097" DrawAspect="Content" ObjectID="_1590518861" r:id="rId152"/>
        </w:object>
      </w:r>
      <w:r w:rsidRPr="00601F87">
        <w:rPr>
          <w:b w:val="0"/>
        </w:rPr>
        <w:t xml:space="preserve">  </w:t>
      </w:r>
      <w:r>
        <w:rPr>
          <w:b w:val="0"/>
        </w:rPr>
        <w:t>(</w:t>
      </w:r>
      <w:proofErr w:type="gramStart"/>
      <w:r>
        <w:rPr>
          <w:b w:val="0"/>
        </w:rPr>
        <w:t>c</w:t>
      </w:r>
      <w:r w:rsidRPr="00601F87">
        <w:rPr>
          <w:b w:val="0"/>
        </w:rPr>
        <w:t>ar</w:t>
      </w:r>
      <w:proofErr w:type="gramEnd"/>
      <w:r w:rsidRPr="00601F87">
        <w:rPr>
          <w:b w:val="0"/>
        </w:rPr>
        <w:t xml:space="preserve"> 3 est fixe par rapport à 0</w:t>
      </w:r>
      <w:r>
        <w:rPr>
          <w:b w:val="0"/>
        </w:rPr>
        <w:t xml:space="preserve">) et </w:t>
      </w:r>
      <w:r w:rsidRPr="00601F87">
        <w:rPr>
          <w:b w:val="0"/>
          <w:position w:val="-12"/>
        </w:rPr>
        <w:object w:dxaOrig="1579" w:dyaOrig="360">
          <v:shape id="_x0000_i1098" type="#_x0000_t75" style="width:78.7pt;height:18.4pt" o:ole="">
            <v:imagedata r:id="rId153" o:title=""/>
          </v:shape>
          <o:OLEObject Type="Embed" ProgID="Equation.DSMT4" ShapeID="_x0000_i1098" DrawAspect="Content" ObjectID="_1590518862" r:id="rId154"/>
        </w:object>
      </w:r>
    </w:p>
    <w:p w:rsidR="00601F87" w:rsidRDefault="00601F87" w:rsidP="00601F87">
      <w:pPr>
        <w:ind w:left="567"/>
        <w:rPr>
          <w:b w:val="0"/>
        </w:rPr>
      </w:pPr>
      <w:proofErr w:type="gramStart"/>
      <w:r>
        <w:rPr>
          <w:b w:val="0"/>
        </w:rPr>
        <w:t>ainsi</w:t>
      </w:r>
      <w:proofErr w:type="gramEnd"/>
      <w:r>
        <w:rPr>
          <w:b w:val="0"/>
        </w:rPr>
        <w:t xml:space="preserve"> </w:t>
      </w:r>
      <w:r w:rsidRPr="00601F87">
        <w:rPr>
          <w:b w:val="0"/>
          <w:position w:val="-30"/>
        </w:rPr>
        <w:object w:dxaOrig="2480" w:dyaOrig="680">
          <v:shape id="_x0000_i1099" type="#_x0000_t75" style="width:123.9pt;height:34.35pt" o:ole="">
            <v:imagedata r:id="rId155" o:title=""/>
          </v:shape>
          <o:OLEObject Type="Embed" ProgID="Equation.DSMT4" ShapeID="_x0000_i1099" DrawAspect="Content" ObjectID="_1590518863" r:id="rId156"/>
        </w:object>
      </w:r>
      <w:r>
        <w:rPr>
          <w:b w:val="0"/>
        </w:rPr>
        <w:t xml:space="preserve"> </w:t>
      </w:r>
      <w:r w:rsidRPr="00601F87">
        <w:rPr>
          <w:b w:val="0"/>
          <w:position w:val="-30"/>
        </w:rPr>
        <w:object w:dxaOrig="4040" w:dyaOrig="680">
          <v:shape id="_x0000_i1100" type="#_x0000_t75" style="width:201.75pt;height:34.35pt" o:ole="">
            <v:imagedata r:id="rId157" o:title=""/>
          </v:shape>
          <o:OLEObject Type="Embed" ProgID="Equation.DSMT4" ShapeID="_x0000_i1100" DrawAspect="Content" ObjectID="_1590518864" r:id="rId158"/>
        </w:object>
      </w:r>
    </w:p>
    <w:p w:rsidR="00B441D9" w:rsidRPr="00601F87" w:rsidRDefault="00B441D9" w:rsidP="00601F87">
      <w:pPr>
        <w:ind w:left="567"/>
        <w:rPr>
          <w:b w:val="0"/>
        </w:rPr>
      </w:pPr>
      <w:r>
        <w:rPr>
          <w:b w:val="0"/>
        </w:rPr>
        <w:t xml:space="preserve">A.N. </w:t>
      </w:r>
      <w:r w:rsidRPr="00601F87">
        <w:rPr>
          <w:b w:val="0"/>
          <w:position w:val="-30"/>
        </w:rPr>
        <w:object w:dxaOrig="1840" w:dyaOrig="680">
          <v:shape id="_x0000_i1101" type="#_x0000_t75" style="width:92.1pt;height:34.35pt" o:ole="">
            <v:imagedata r:id="rId159" o:title=""/>
          </v:shape>
          <o:OLEObject Type="Embed" ProgID="Equation.DSMT4" ShapeID="_x0000_i1101" DrawAspect="Content" ObjectID="_1590518865" r:id="rId160"/>
        </w:object>
      </w:r>
    </w:p>
    <w:p w:rsidR="001523FB" w:rsidRDefault="001523FB" w:rsidP="001523FB">
      <w:pPr>
        <w:rPr>
          <w:b w:val="0"/>
        </w:rPr>
      </w:pPr>
      <w:r w:rsidRPr="001A218E">
        <w:t>Q</w:t>
      </w:r>
      <w:r>
        <w:t xml:space="preserve">36. </w:t>
      </w:r>
      <w:r>
        <w:rPr>
          <w:b w:val="0"/>
        </w:rPr>
        <w:t>Energie cinétique de l’étage 1 :</w:t>
      </w:r>
    </w:p>
    <w:p w:rsidR="001523FB" w:rsidRDefault="001523FB" w:rsidP="001523FB">
      <w:pPr>
        <w:ind w:left="567"/>
        <w:rPr>
          <w:b w:val="0"/>
        </w:rPr>
      </w:pPr>
      <w:r w:rsidRPr="001523FB">
        <w:rPr>
          <w:b w:val="0"/>
          <w:position w:val="-24"/>
        </w:rPr>
        <w:object w:dxaOrig="3760" w:dyaOrig="620">
          <v:shape id="_x0000_i1102" type="#_x0000_t75" style="width:187.55pt;height:31pt" o:ole="">
            <v:imagedata r:id="rId161" o:title=""/>
          </v:shape>
          <o:OLEObject Type="Embed" ProgID="Equation.DSMT4" ShapeID="_x0000_i1102" DrawAspect="Content" ObjectID="_1590518866" r:id="rId162"/>
        </w:object>
      </w:r>
      <w:r w:rsidRPr="00601F87">
        <w:rPr>
          <w:b w:val="0"/>
        </w:rPr>
        <w:t xml:space="preserve"> </w:t>
      </w:r>
      <w:r>
        <w:rPr>
          <w:b w:val="0"/>
        </w:rPr>
        <w:t xml:space="preserve"> </w:t>
      </w:r>
    </w:p>
    <w:p w:rsidR="001523FB" w:rsidRDefault="001523FB" w:rsidP="001523FB">
      <w:pPr>
        <w:rPr>
          <w:b w:val="0"/>
        </w:rPr>
      </w:pPr>
      <w:r w:rsidRPr="001A218E">
        <w:t>Q</w:t>
      </w:r>
      <w:r>
        <w:t xml:space="preserve">37. </w:t>
      </w:r>
      <w:r w:rsidR="00923C9C">
        <w:rPr>
          <w:b w:val="0"/>
        </w:rPr>
        <w:t>Vitesse du point I</w:t>
      </w:r>
      <w:r>
        <w:rPr>
          <w:b w:val="0"/>
        </w:rPr>
        <w:t> :</w:t>
      </w:r>
    </w:p>
    <w:p w:rsidR="001523FB" w:rsidRDefault="001523FB" w:rsidP="001523FB">
      <w:pPr>
        <w:ind w:left="567"/>
        <w:rPr>
          <w:b w:val="0"/>
        </w:rPr>
      </w:pPr>
      <w:r w:rsidRPr="001523FB">
        <w:rPr>
          <w:b w:val="0"/>
          <w:position w:val="-24"/>
        </w:rPr>
        <w:object w:dxaOrig="4040" w:dyaOrig="660">
          <v:shape id="_x0000_i1103" type="#_x0000_t75" style="width:201.75pt;height:34.35pt" o:ole="">
            <v:imagedata r:id="rId163" o:title=""/>
          </v:shape>
          <o:OLEObject Type="Embed" ProgID="Equation.DSMT4" ShapeID="_x0000_i1103" DrawAspect="Content" ObjectID="_1590518867" r:id="rId164"/>
        </w:object>
      </w:r>
      <w:r w:rsidRPr="00601F87">
        <w:rPr>
          <w:b w:val="0"/>
        </w:rPr>
        <w:t xml:space="preserve"> </w:t>
      </w:r>
      <w:r>
        <w:rPr>
          <w:b w:val="0"/>
        </w:rPr>
        <w:t xml:space="preserve"> </w:t>
      </w:r>
      <w:proofErr w:type="gramStart"/>
      <w:r>
        <w:rPr>
          <w:b w:val="0"/>
        </w:rPr>
        <w:t>donc</w:t>
      </w:r>
      <w:proofErr w:type="gramEnd"/>
      <w:r>
        <w:rPr>
          <w:b w:val="0"/>
        </w:rPr>
        <w:t xml:space="preserve"> </w:t>
      </w:r>
      <w:r w:rsidRPr="001523FB">
        <w:rPr>
          <w:b w:val="0"/>
          <w:position w:val="-24"/>
        </w:rPr>
        <w:object w:dxaOrig="2020" w:dyaOrig="620">
          <v:shape id="_x0000_i1104" type="#_x0000_t75" style="width:100.45pt;height:31pt" o:ole="">
            <v:imagedata r:id="rId165" o:title=""/>
          </v:shape>
          <o:OLEObject Type="Embed" ProgID="Equation.DSMT4" ShapeID="_x0000_i1104" DrawAspect="Content" ObjectID="_1590518868" r:id="rId166"/>
        </w:object>
      </w:r>
    </w:p>
    <w:p w:rsidR="00923C9C" w:rsidRDefault="00923C9C" w:rsidP="00923C9C">
      <w:pPr>
        <w:ind w:left="567"/>
        <w:rPr>
          <w:b w:val="0"/>
        </w:rPr>
      </w:pPr>
      <w:r w:rsidRPr="001523FB">
        <w:rPr>
          <w:b w:val="0"/>
          <w:position w:val="-24"/>
        </w:rPr>
        <w:object w:dxaOrig="4300" w:dyaOrig="660">
          <v:shape id="_x0000_i1105" type="#_x0000_t75" style="width:214.35pt;height:34.35pt" o:ole="">
            <v:imagedata r:id="rId167" o:title=""/>
          </v:shape>
          <o:OLEObject Type="Embed" ProgID="Equation.DSMT4" ShapeID="_x0000_i1105" DrawAspect="Content" ObjectID="_1590518869" r:id="rId168"/>
        </w:object>
      </w:r>
      <w:r w:rsidRPr="00601F87">
        <w:rPr>
          <w:b w:val="0"/>
        </w:rPr>
        <w:t xml:space="preserve"> </w:t>
      </w:r>
      <w:r>
        <w:rPr>
          <w:b w:val="0"/>
        </w:rPr>
        <w:t xml:space="preserve"> </w:t>
      </w:r>
      <w:proofErr w:type="gramStart"/>
      <w:r>
        <w:rPr>
          <w:b w:val="0"/>
        </w:rPr>
        <w:t>donc</w:t>
      </w:r>
      <w:proofErr w:type="gramEnd"/>
      <w:r>
        <w:rPr>
          <w:b w:val="0"/>
        </w:rPr>
        <w:t xml:space="preserve"> </w:t>
      </w:r>
      <w:r w:rsidRPr="001523FB">
        <w:rPr>
          <w:b w:val="0"/>
          <w:position w:val="-24"/>
        </w:rPr>
        <w:object w:dxaOrig="2260" w:dyaOrig="620">
          <v:shape id="_x0000_i1106" type="#_x0000_t75" style="width:113pt;height:31pt" o:ole="">
            <v:imagedata r:id="rId169" o:title=""/>
          </v:shape>
          <o:OLEObject Type="Embed" ProgID="Equation.DSMT4" ShapeID="_x0000_i1106" DrawAspect="Content" ObjectID="_1590518870" r:id="rId170"/>
        </w:object>
      </w:r>
    </w:p>
    <w:p w:rsidR="00923C9C" w:rsidRDefault="00574A83" w:rsidP="00923C9C">
      <w:pPr>
        <w:ind w:left="567"/>
        <w:rPr>
          <w:b w:val="0"/>
        </w:rPr>
      </w:pPr>
      <w:r w:rsidRPr="001523FB">
        <w:rPr>
          <w:b w:val="0"/>
          <w:position w:val="-24"/>
        </w:rPr>
        <w:object w:dxaOrig="4280" w:dyaOrig="660">
          <v:shape id="_x0000_i1107" type="#_x0000_t75" style="width:213.5pt;height:34.35pt" o:ole="">
            <v:imagedata r:id="rId171" o:title=""/>
          </v:shape>
          <o:OLEObject Type="Embed" ProgID="Equation.DSMT4" ShapeID="_x0000_i1107" DrawAspect="Content" ObjectID="_1590518871" r:id="rId172"/>
        </w:object>
      </w:r>
      <w:r w:rsidR="00923C9C" w:rsidRPr="00601F87">
        <w:rPr>
          <w:b w:val="0"/>
        </w:rPr>
        <w:t xml:space="preserve"> </w:t>
      </w:r>
      <w:r w:rsidR="00923C9C">
        <w:rPr>
          <w:b w:val="0"/>
        </w:rPr>
        <w:t xml:space="preserve"> </w:t>
      </w:r>
      <w:proofErr w:type="gramStart"/>
      <w:r w:rsidR="00923C9C">
        <w:rPr>
          <w:b w:val="0"/>
        </w:rPr>
        <w:t>donc</w:t>
      </w:r>
      <w:proofErr w:type="gramEnd"/>
      <w:r w:rsidR="00923C9C">
        <w:rPr>
          <w:b w:val="0"/>
        </w:rPr>
        <w:t xml:space="preserve"> </w:t>
      </w:r>
      <w:r w:rsidRPr="001523FB">
        <w:rPr>
          <w:b w:val="0"/>
          <w:position w:val="-24"/>
        </w:rPr>
        <w:object w:dxaOrig="2079" w:dyaOrig="620">
          <v:shape id="_x0000_i1108" type="#_x0000_t75" style="width:103.8pt;height:31.8pt" o:ole="">
            <v:imagedata r:id="rId173" o:title=""/>
          </v:shape>
          <o:OLEObject Type="Embed" ProgID="Equation.DSMT4" ShapeID="_x0000_i1108" DrawAspect="Content" ObjectID="_1590518872" r:id="rId174"/>
        </w:object>
      </w:r>
    </w:p>
    <w:p w:rsidR="00C96BE1" w:rsidRDefault="00FD0B50" w:rsidP="00923C9C">
      <w:pPr>
        <w:ind w:left="567"/>
        <w:rPr>
          <w:b w:val="0"/>
        </w:rPr>
      </w:pPr>
      <w:r>
        <w:rPr>
          <w:b w:val="0"/>
        </w:rPr>
        <w:t xml:space="preserve">Relation de composition des vitesses </w:t>
      </w:r>
      <w:r w:rsidRPr="00FD0B50">
        <w:rPr>
          <w:b w:val="0"/>
          <w:position w:val="-16"/>
        </w:rPr>
        <w:object w:dxaOrig="2260" w:dyaOrig="440">
          <v:shape id="_x0000_i1109" type="#_x0000_t75" style="width:113pt;height:22.6pt" o:ole="">
            <v:imagedata r:id="rId175" o:title=""/>
          </v:shape>
          <o:OLEObject Type="Embed" ProgID="Equation.DSMT4" ShapeID="_x0000_i1109" DrawAspect="Content" ObjectID="_1590518873" r:id="rId176"/>
        </w:object>
      </w:r>
      <w:r>
        <w:rPr>
          <w:b w:val="0"/>
        </w:rPr>
        <w:t xml:space="preserve"> </w:t>
      </w:r>
    </w:p>
    <w:p w:rsidR="00FD0B50" w:rsidRPr="00C96BE1" w:rsidRDefault="007D0243" w:rsidP="00923C9C">
      <w:pPr>
        <w:ind w:left="567"/>
        <w:rPr>
          <w:b w:val="0"/>
        </w:rPr>
      </w:pPr>
      <w:r>
        <w:rPr>
          <w:b w:val="0"/>
        </w:rPr>
        <w:t xml:space="preserve">Donc la condition de roulement sans glissement donne : </w:t>
      </w:r>
      <w:r w:rsidRPr="00FD0B50">
        <w:rPr>
          <w:b w:val="0"/>
          <w:position w:val="-16"/>
        </w:rPr>
        <w:object w:dxaOrig="1480" w:dyaOrig="440">
          <v:shape id="_x0000_i1110" type="#_x0000_t75" style="width:73.65pt;height:22.6pt" o:ole="">
            <v:imagedata r:id="rId177" o:title=""/>
          </v:shape>
          <o:OLEObject Type="Embed" ProgID="Equation.DSMT4" ShapeID="_x0000_i1110" DrawAspect="Content" ObjectID="_1590518874" r:id="rId178"/>
        </w:object>
      </w:r>
      <w:r>
        <w:rPr>
          <w:b w:val="0"/>
        </w:rPr>
        <w:t xml:space="preserve"> soit </w:t>
      </w:r>
      <w:r w:rsidRPr="001523FB">
        <w:rPr>
          <w:b w:val="0"/>
          <w:position w:val="-24"/>
        </w:rPr>
        <w:object w:dxaOrig="2020" w:dyaOrig="620">
          <v:shape id="_x0000_i1111" type="#_x0000_t75" style="width:100.45pt;height:31pt" o:ole="">
            <v:imagedata r:id="rId165" o:title=""/>
          </v:shape>
          <o:OLEObject Type="Embed" ProgID="Equation.DSMT4" ShapeID="_x0000_i1111" DrawAspect="Content" ObjectID="_1590518875" r:id="rId179"/>
        </w:object>
      </w:r>
      <w:r w:rsidR="00C96BE1">
        <w:rPr>
          <w:b w:val="0"/>
        </w:rPr>
        <w:t xml:space="preserve"> </w:t>
      </w:r>
      <w:proofErr w:type="gramStart"/>
      <w:r w:rsidR="00C96BE1">
        <w:rPr>
          <w:b w:val="0"/>
        </w:rPr>
        <w:t>ou</w:t>
      </w:r>
      <w:proofErr w:type="gramEnd"/>
      <w:r w:rsidR="00C96BE1">
        <w:rPr>
          <w:b w:val="0"/>
        </w:rPr>
        <w:t xml:space="preserve"> en utilisant </w:t>
      </w:r>
      <w:r w:rsidR="00C96BE1" w:rsidRPr="001523FB">
        <w:rPr>
          <w:b w:val="0"/>
          <w:position w:val="-24"/>
        </w:rPr>
        <w:object w:dxaOrig="920" w:dyaOrig="660">
          <v:shape id="_x0000_i1112" type="#_x0000_t75" style="width:46.05pt;height:34.35pt" o:ole="">
            <v:imagedata r:id="rId180" o:title=""/>
          </v:shape>
          <o:OLEObject Type="Embed" ProgID="Equation.DSMT4" ShapeID="_x0000_i1112" DrawAspect="Content" ObjectID="_1590518876" r:id="rId181"/>
        </w:object>
      </w:r>
      <w:r w:rsidR="00C96BE1">
        <w:rPr>
          <w:b w:val="0"/>
        </w:rPr>
        <w:t xml:space="preserve"> </w:t>
      </w:r>
      <w:r w:rsidR="00C96BE1" w:rsidRPr="00C96BE1">
        <w:rPr>
          <w:b w:val="0"/>
          <w:position w:val="-16"/>
        </w:rPr>
        <w:object w:dxaOrig="1740" w:dyaOrig="440">
          <v:shape id="_x0000_i1113" type="#_x0000_t75" style="width:86.25pt;height:22.6pt" o:ole="">
            <v:imagedata r:id="rId182" o:title=""/>
          </v:shape>
          <o:OLEObject Type="Embed" ProgID="Equation.DSMT4" ShapeID="_x0000_i1113" DrawAspect="Content" ObjectID="_1590518877" r:id="rId183"/>
        </w:object>
      </w:r>
    </w:p>
    <w:p w:rsidR="00D67687" w:rsidRDefault="00574A83" w:rsidP="00923C9C">
      <w:pPr>
        <w:ind w:left="567"/>
        <w:rPr>
          <w:b w:val="0"/>
        </w:rPr>
      </w:pPr>
      <w:r w:rsidRPr="00C96BE1">
        <w:rPr>
          <w:b w:val="0"/>
          <w:position w:val="-16"/>
        </w:rPr>
        <w:object w:dxaOrig="4700" w:dyaOrig="440">
          <v:shape id="_x0000_i1114" type="#_x0000_t75" style="width:234.4pt;height:22.6pt" o:ole="">
            <v:imagedata r:id="rId184" o:title=""/>
          </v:shape>
          <o:OLEObject Type="Embed" ProgID="Equation.DSMT4" ShapeID="_x0000_i1114" DrawAspect="Content" ObjectID="_1590518878" r:id="rId185"/>
        </w:object>
      </w:r>
      <w:r w:rsidR="00C96BE1">
        <w:rPr>
          <w:b w:val="0"/>
        </w:rPr>
        <w:t xml:space="preserve"> </w:t>
      </w:r>
    </w:p>
    <w:p w:rsidR="007D0243" w:rsidRDefault="00D67687" w:rsidP="00923C9C">
      <w:pPr>
        <w:ind w:left="567"/>
        <w:rPr>
          <w:b w:val="0"/>
        </w:rPr>
      </w:pPr>
      <w:r w:rsidRPr="00A3655E">
        <w:rPr>
          <w:b w:val="0"/>
        </w:rPr>
        <w:t xml:space="preserve">Sachant </w:t>
      </w:r>
      <w:proofErr w:type="gramStart"/>
      <w:r w:rsidRPr="00A3655E">
        <w:rPr>
          <w:b w:val="0"/>
        </w:rPr>
        <w:t xml:space="preserve">que </w:t>
      </w:r>
      <m:oMath>
        <w:proofErr w:type="gramEnd"/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3655E">
        <w:rPr>
          <w:rFonts w:eastAsiaTheme="minorEastAsia"/>
          <w:b w:val="0"/>
        </w:rPr>
        <w:t xml:space="preserve">, alors </w:t>
      </w:r>
      <m:oMath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3655E">
        <w:rPr>
          <w:rFonts w:eastAsiaTheme="minorEastAsia"/>
          <w:b w:val="0"/>
        </w:rPr>
        <w:t xml:space="preserve"> </w:t>
      </w:r>
      <w:r w:rsidRPr="00A3655E">
        <w:rPr>
          <w:b w:val="0"/>
        </w:rPr>
        <w:t>d’où</w:t>
      </w:r>
      <w:r>
        <w:rPr>
          <w:b w:val="0"/>
        </w:rPr>
        <w:t xml:space="preserve"> </w:t>
      </w:r>
      <w:r w:rsidR="00574A83" w:rsidRPr="00574A83">
        <w:rPr>
          <w:b w:val="0"/>
          <w:position w:val="-32"/>
        </w:rPr>
        <w:object w:dxaOrig="2860" w:dyaOrig="700">
          <v:shape id="_x0000_i1115" type="#_x0000_t75" style="width:143.15pt;height:35.15pt" o:ole="">
            <v:imagedata r:id="rId186" o:title=""/>
          </v:shape>
          <o:OLEObject Type="Embed" ProgID="Equation.DSMT4" ShapeID="_x0000_i1115" DrawAspect="Content" ObjectID="_1590518879" r:id="rId187"/>
        </w:object>
      </w:r>
    </w:p>
    <w:p w:rsidR="00FD0B50" w:rsidRDefault="00574A83" w:rsidP="00923C9C">
      <w:pPr>
        <w:ind w:left="567"/>
        <w:rPr>
          <w:b w:val="0"/>
        </w:rPr>
      </w:pPr>
      <w:r>
        <w:rPr>
          <w:b w:val="0"/>
        </w:rPr>
        <w:t xml:space="preserve">On obtient ainsi : </w:t>
      </w:r>
      <w:r w:rsidRPr="00574A83">
        <w:rPr>
          <w:b w:val="0"/>
          <w:position w:val="-32"/>
        </w:rPr>
        <w:object w:dxaOrig="3620" w:dyaOrig="700">
          <v:shape id="_x0000_i1116" type="#_x0000_t75" style="width:180.85pt;height:35.15pt" o:ole="">
            <v:imagedata r:id="rId188" o:title=""/>
          </v:shape>
          <o:OLEObject Type="Embed" ProgID="Equation.DSMT4" ShapeID="_x0000_i1116" DrawAspect="Content" ObjectID="_1590518880" r:id="rId189"/>
        </w:object>
      </w:r>
    </w:p>
    <w:p w:rsidR="007D0243" w:rsidRDefault="00574A83" w:rsidP="00574A83">
      <w:pPr>
        <w:ind w:left="567"/>
        <w:jc w:val="center"/>
        <w:rPr>
          <w:b w:val="0"/>
        </w:rPr>
      </w:pPr>
      <w:r w:rsidRPr="00574A83">
        <w:rPr>
          <w:b w:val="0"/>
          <w:position w:val="-32"/>
        </w:rPr>
        <w:object w:dxaOrig="2280" w:dyaOrig="740">
          <v:shape id="_x0000_i1117" type="#_x0000_t75" style="width:113pt;height:37.65pt" o:ole="">
            <v:imagedata r:id="rId190" o:title=""/>
          </v:shape>
          <o:OLEObject Type="Embed" ProgID="Equation.DSMT4" ShapeID="_x0000_i1117" DrawAspect="Content" ObjectID="_1590518881" r:id="rId191"/>
        </w:object>
      </w:r>
    </w:p>
    <w:p w:rsidR="00923C9C" w:rsidRDefault="00923C9C" w:rsidP="00923C9C">
      <w:pPr>
        <w:rPr>
          <w:b w:val="0"/>
        </w:rPr>
      </w:pPr>
      <w:r w:rsidRPr="001A218E">
        <w:t>Q</w:t>
      </w:r>
      <w:r>
        <w:t>3</w:t>
      </w:r>
      <w:r w:rsidR="007D0243">
        <w:t>8</w:t>
      </w:r>
      <w:r>
        <w:t xml:space="preserve">. </w:t>
      </w:r>
      <w:r>
        <w:rPr>
          <w:b w:val="0"/>
        </w:rPr>
        <w:t>Energie cinétique de l’étage 1 :</w:t>
      </w:r>
    </w:p>
    <w:p w:rsidR="004370EB" w:rsidRDefault="004370EB" w:rsidP="004370EB">
      <w:pPr>
        <w:ind w:left="709" w:hanging="425"/>
        <w:rPr>
          <w:b w:val="0"/>
        </w:rPr>
      </w:pPr>
      <w:r w:rsidRPr="004370EB">
        <w:rPr>
          <w:b w:val="0"/>
          <w:position w:val="-34"/>
        </w:rPr>
        <w:object w:dxaOrig="9900" w:dyaOrig="840">
          <v:shape id="_x0000_i1118" type="#_x0000_t75" style="width:493.1pt;height:42.7pt" o:ole="">
            <v:imagedata r:id="rId192" o:title=""/>
          </v:shape>
          <o:OLEObject Type="Embed" ProgID="Equation.DSMT4" ShapeID="_x0000_i1118" DrawAspect="Content" ObjectID="_1590518882" r:id="rId193"/>
        </w:object>
      </w:r>
      <w:r w:rsidRPr="004370EB">
        <w:rPr>
          <w:b w:val="0"/>
          <w:position w:val="-34"/>
        </w:rPr>
        <w:object w:dxaOrig="5140" w:dyaOrig="840">
          <v:shape id="_x0000_i1119" type="#_x0000_t75" style="width:256.2pt;height:42.7pt" o:ole="">
            <v:imagedata r:id="rId194" o:title=""/>
          </v:shape>
          <o:OLEObject Type="Embed" ProgID="Equation.DSMT4" ShapeID="_x0000_i1119" DrawAspect="Content" ObjectID="_1590518883" r:id="rId195"/>
        </w:object>
      </w:r>
    </w:p>
    <w:p w:rsidR="004370EB" w:rsidRDefault="004370EB" w:rsidP="004370EB">
      <w:pPr>
        <w:rPr>
          <w:b w:val="0"/>
        </w:rPr>
      </w:pPr>
      <w:r w:rsidRPr="001A218E">
        <w:t>Q</w:t>
      </w:r>
      <w:r>
        <w:t xml:space="preserve">39. </w:t>
      </w:r>
      <w:r>
        <w:rPr>
          <w:b w:val="0"/>
        </w:rPr>
        <w:t>Application numérique :</w:t>
      </w:r>
    </w:p>
    <w:p w:rsidR="00133010" w:rsidRDefault="004370EB" w:rsidP="00133010">
      <w:pPr>
        <w:ind w:left="567"/>
        <w:rPr>
          <w:b w:val="0"/>
        </w:rPr>
      </w:pPr>
      <w:r w:rsidRPr="004370EB">
        <w:rPr>
          <w:b w:val="0"/>
          <w:position w:val="-34"/>
        </w:rPr>
        <w:object w:dxaOrig="4980" w:dyaOrig="840">
          <v:shape id="_x0000_i1120" type="#_x0000_t75" style="width:248.65pt;height:42.7pt" o:ole="">
            <v:imagedata r:id="rId196" o:title=""/>
          </v:shape>
          <o:OLEObject Type="Embed" ProgID="Equation.DSMT4" ShapeID="_x0000_i1120" DrawAspect="Content" ObjectID="_1590518884" r:id="rId197"/>
        </w:object>
      </w:r>
    </w:p>
    <w:p w:rsidR="005337D8" w:rsidRDefault="005337D8" w:rsidP="00133010">
      <w:pPr>
        <w:ind w:left="567"/>
        <w:rPr>
          <w:b w:val="0"/>
        </w:rPr>
      </w:pPr>
      <w:r w:rsidRPr="005337D8">
        <w:rPr>
          <w:b w:val="0"/>
          <w:position w:val="-14"/>
        </w:rPr>
        <w:object w:dxaOrig="2299" w:dyaOrig="400">
          <v:shape id="_x0000_i1121" type="#_x0000_t75" style="width:114.7pt;height:20.1pt" o:ole="">
            <v:imagedata r:id="rId198" o:title=""/>
          </v:shape>
          <o:OLEObject Type="Embed" ProgID="Equation.DSMT4" ShapeID="_x0000_i1121" DrawAspect="Content" ObjectID="_1590518885" r:id="rId199"/>
        </w:object>
      </w:r>
    </w:p>
    <w:p w:rsidR="005337D8" w:rsidRDefault="005337D8" w:rsidP="005337D8">
      <w:pPr>
        <w:rPr>
          <w:b w:val="0"/>
        </w:rPr>
      </w:pPr>
      <w:r w:rsidRPr="001A218E">
        <w:t>Q</w:t>
      </w:r>
      <w:r>
        <w:t xml:space="preserve">40. </w:t>
      </w:r>
      <w:r>
        <w:rPr>
          <w:b w:val="0"/>
        </w:rPr>
        <w:t>Conclusion :</w:t>
      </w:r>
    </w:p>
    <w:p w:rsidR="005337D8" w:rsidRDefault="005337D8" w:rsidP="00133010">
      <w:pPr>
        <w:ind w:left="567"/>
        <w:rPr>
          <w:b w:val="0"/>
        </w:rPr>
      </w:pPr>
      <w:r>
        <w:rPr>
          <w:b w:val="0"/>
        </w:rPr>
        <w:t>L’inertie du moteur indiquée est J=3,8 g.cm² = 380.10</w:t>
      </w:r>
      <w:r w:rsidRPr="005337D8">
        <w:rPr>
          <w:b w:val="0"/>
          <w:vertAlign w:val="superscript"/>
        </w:rPr>
        <w:t>-9</w:t>
      </w:r>
      <w:r>
        <w:rPr>
          <w:b w:val="0"/>
        </w:rPr>
        <w:t xml:space="preserve"> </w:t>
      </w:r>
      <w:proofErr w:type="spellStart"/>
      <w:r>
        <w:rPr>
          <w:b w:val="0"/>
        </w:rPr>
        <w:t>kg.m²</w:t>
      </w:r>
      <w:proofErr w:type="spellEnd"/>
      <w:r>
        <w:rPr>
          <w:b w:val="0"/>
        </w:rPr>
        <w:t>.</w:t>
      </w:r>
    </w:p>
    <w:p w:rsidR="005337D8" w:rsidRDefault="005337D8" w:rsidP="00133010">
      <w:pPr>
        <w:ind w:left="567"/>
        <w:rPr>
          <w:b w:val="0"/>
        </w:rPr>
      </w:pPr>
      <w:r>
        <w:rPr>
          <w:b w:val="0"/>
        </w:rPr>
        <w:t>L’inertie du réducteur est négligeable devant celle du moteur, d’où le choix de la société de ne pas la donner dans sa documentation technique.</w:t>
      </w:r>
    </w:p>
    <w:p w:rsidR="005337D8" w:rsidRDefault="005337D8" w:rsidP="00133010">
      <w:pPr>
        <w:ind w:left="567"/>
        <w:rPr>
          <w:b w:val="0"/>
        </w:rPr>
      </w:pPr>
    </w:p>
    <w:p w:rsidR="005337D8" w:rsidRDefault="005337D8" w:rsidP="00133010">
      <w:pPr>
        <w:ind w:left="567"/>
        <w:rPr>
          <w:b w:val="0"/>
        </w:rPr>
      </w:pPr>
    </w:p>
    <w:p w:rsidR="005337D8" w:rsidRDefault="005337D8" w:rsidP="005337D8">
      <w:pPr>
        <w:rPr>
          <w:b w:val="0"/>
        </w:rPr>
      </w:pPr>
      <w:r w:rsidRPr="001A218E">
        <w:t>Q</w:t>
      </w:r>
      <w:r>
        <w:t xml:space="preserve">41. </w:t>
      </w:r>
      <w:r>
        <w:rPr>
          <w:b w:val="0"/>
        </w:rPr>
        <w:t xml:space="preserve">Torseur équivalent </w:t>
      </w:r>
      <w:r w:rsidR="00FD18EF">
        <w:rPr>
          <w:b w:val="0"/>
        </w:rPr>
        <w:t>des actions mécaniques du pignon sur l’ensemble DBB au point I</w:t>
      </w:r>
      <w:r w:rsidR="00FD18EF" w:rsidRPr="00FD18EF">
        <w:rPr>
          <w:b w:val="0"/>
          <w:vertAlign w:val="subscript"/>
        </w:rPr>
        <w:t>1</w:t>
      </w:r>
      <w:r w:rsidR="00FD18EF">
        <w:rPr>
          <w:b w:val="0"/>
        </w:rPr>
        <w:t xml:space="preserve"> </w:t>
      </w:r>
      <w:r>
        <w:rPr>
          <w:b w:val="0"/>
        </w:rPr>
        <w:t>:</w:t>
      </w:r>
    </w:p>
    <w:p w:rsidR="00FD18EF" w:rsidRDefault="00FD18EF" w:rsidP="00E61648">
      <w:pPr>
        <w:ind w:left="567"/>
      </w:pPr>
      <w:r w:rsidRPr="00FD18EF">
        <w:rPr>
          <w:b w:val="0"/>
          <w:position w:val="-56"/>
        </w:rPr>
        <w:object w:dxaOrig="2560" w:dyaOrig="1200">
          <v:shape id="_x0000_i1122" type="#_x0000_t75" style="width:128.1pt;height:60.3pt" o:ole="">
            <v:imagedata r:id="rId200" o:title=""/>
          </v:shape>
          <o:OLEObject Type="Embed" ProgID="Equation.DSMT4" ShapeID="_x0000_i1122" DrawAspect="Content" ObjectID="_1590518886" r:id="rId201"/>
        </w:object>
      </w:r>
      <w:r w:rsidRPr="00FD18EF">
        <w:t xml:space="preserve"> </w:t>
      </w:r>
    </w:p>
    <w:p w:rsidR="00FD18EF" w:rsidRDefault="00FD18EF" w:rsidP="00FD18EF">
      <w:pPr>
        <w:rPr>
          <w:b w:val="0"/>
        </w:rPr>
      </w:pPr>
      <w:r w:rsidRPr="001A218E">
        <w:t>Q</w:t>
      </w:r>
      <w:r>
        <w:t xml:space="preserve">42. </w:t>
      </w:r>
      <w:r>
        <w:rPr>
          <w:b w:val="0"/>
        </w:rPr>
        <w:t xml:space="preserve">Expression de </w:t>
      </w:r>
      <w:proofErr w:type="spellStart"/>
      <w:r>
        <w:rPr>
          <w:b w:val="0"/>
        </w:rPr>
        <w:t>T</w:t>
      </w:r>
      <w:r w:rsidRPr="00FD18EF">
        <w:rPr>
          <w:b w:val="0"/>
          <w:vertAlign w:val="subscript"/>
        </w:rPr>
        <w:t>pc</w:t>
      </w:r>
      <w:proofErr w:type="spellEnd"/>
      <w:r>
        <w:rPr>
          <w:b w:val="0"/>
        </w:rPr>
        <w:t xml:space="preserve"> :</w:t>
      </w:r>
    </w:p>
    <w:p w:rsidR="00472BF8" w:rsidRPr="00472BF8" w:rsidRDefault="00472BF8" w:rsidP="00472BF8">
      <w:pPr>
        <w:pStyle w:val="Commentaire"/>
        <w:ind w:left="567"/>
        <w:rPr>
          <w:b w:val="0"/>
          <w:sz w:val="24"/>
          <w:szCs w:val="24"/>
        </w:rPr>
      </w:pPr>
      <w:r w:rsidRPr="00472BF8">
        <w:rPr>
          <w:b w:val="0"/>
          <w:sz w:val="24"/>
          <w:szCs w:val="24"/>
        </w:rPr>
        <w:t xml:space="preserve">On isole le solide </w:t>
      </w:r>
      <w:r>
        <w:rPr>
          <w:b w:val="0"/>
          <w:sz w:val="24"/>
          <w:szCs w:val="24"/>
        </w:rPr>
        <w:t>Moteur+Réducteur+Pignon (</w:t>
      </w:r>
      <w:proofErr w:type="spellStart"/>
      <w:r>
        <w:rPr>
          <w:b w:val="0"/>
          <w:sz w:val="24"/>
          <w:szCs w:val="24"/>
        </w:rPr>
        <w:t>mrp</w:t>
      </w:r>
      <w:proofErr w:type="spellEnd"/>
      <w:r>
        <w:rPr>
          <w:b w:val="0"/>
          <w:sz w:val="24"/>
          <w:szCs w:val="24"/>
        </w:rPr>
        <w:t xml:space="preserve">) : </w:t>
      </w:r>
    </w:p>
    <w:p w:rsidR="00472BF8" w:rsidRPr="00472BF8" w:rsidRDefault="00472BF8" w:rsidP="00472BF8">
      <w:pPr>
        <w:pStyle w:val="Commentaire"/>
        <w:numPr>
          <w:ilvl w:val="0"/>
          <w:numId w:val="13"/>
        </w:numPr>
        <w:rPr>
          <w:rFonts w:eastAsiaTheme="minorEastAsia"/>
          <w:b w:val="0"/>
          <w:sz w:val="24"/>
          <w:szCs w:val="24"/>
        </w:rPr>
      </w:pPr>
      <w:r w:rsidRPr="00472BF8">
        <w:rPr>
          <w:b w:val="0"/>
          <w:sz w:val="24"/>
          <w:szCs w:val="24"/>
        </w:rPr>
        <w:t xml:space="preserve">couple exercé par le moteur sur le pignon vaut : </w:t>
      </w:r>
      <m:oMath>
        <m:acc>
          <m:accPr>
            <m:chr m:val="⃗"/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O</m:t>
                </m:r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m</m:t>
                </m:r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mrp</m:t>
                </m:r>
              </m:sub>
            </m:sSub>
          </m:e>
        </m:acc>
        <m:r>
          <m:rPr>
            <m:sty m:val="bi"/>
          </m:rPr>
          <w:rPr>
            <w:rFonts w:asci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</m:t>
            </m:r>
          </m:sub>
        </m:sSub>
        <m:acc>
          <m:accPr>
            <m:chr m:val="⃗"/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x</m:t>
            </m:r>
          </m:e>
        </m:acc>
        <m:r>
          <m:rPr>
            <m:sty m:val="bi"/>
          </m:rPr>
          <w:rPr>
            <w:rFonts w:asci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η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re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ms</m:t>
            </m:r>
          </m:sub>
        </m:sSub>
        <m:r>
          <m:rPr>
            <m:sty m:val="bi"/>
          </m:rPr>
          <w:rPr>
            <w:rFonts w:ascii="Cambria Math"/>
            <w:sz w:val="24"/>
            <w:szCs w:val="24"/>
          </w:rPr>
          <m:t>/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k</m:t>
        </m:r>
        <m:acc>
          <m:accPr>
            <m:chr m:val="⃗"/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x</m:t>
            </m:r>
          </m:e>
        </m:acc>
      </m:oMath>
    </w:p>
    <w:p w:rsidR="00472BF8" w:rsidRPr="00472BF8" w:rsidRDefault="00472BF8" w:rsidP="00472BF8">
      <w:pPr>
        <w:pStyle w:val="Commentaire"/>
        <w:numPr>
          <w:ilvl w:val="0"/>
          <w:numId w:val="13"/>
        </w:numPr>
        <w:rPr>
          <w:rFonts w:eastAsiaTheme="minorEastAsia"/>
          <w:b w:val="0"/>
          <w:sz w:val="24"/>
          <w:szCs w:val="24"/>
        </w:rPr>
      </w:pPr>
      <w:r w:rsidRPr="00472BF8">
        <w:rPr>
          <w:b w:val="0"/>
          <w:sz w:val="24"/>
          <w:szCs w:val="24"/>
        </w:rPr>
        <w:t xml:space="preserve">effort exercé par l’ensemble DBB : </w:t>
      </w:r>
      <m:oMath>
        <m:acc>
          <m:accPr>
            <m:chr m:val="⃗"/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mrp</m:t>
                </m:r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DBB</m:t>
                </m:r>
              </m:sub>
            </m:sSub>
          </m:e>
        </m:acc>
        <m:r>
          <m:rPr>
            <m:sty m:val="bi"/>
          </m:rPr>
          <w:rPr>
            <w:rFonts w:ascii="Cambria Math"/>
            <w:sz w:val="24"/>
            <w:szCs w:val="24"/>
          </w:rPr>
          <m:t>=</m:t>
        </m:r>
      </m:oMath>
      <w:r w:rsidRPr="00472BF8">
        <w:rPr>
          <w:rFonts w:eastAsiaTheme="minorEastAsia"/>
          <w:b w:val="0"/>
          <w:sz w:val="24"/>
          <w:szCs w:val="24"/>
        </w:rPr>
        <w:t>-</w:t>
      </w:r>
      <m:oMath>
        <m:sSub>
          <m:sSub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pc</m:t>
            </m:r>
          </m:sub>
        </m:sSub>
        <m:acc>
          <m:accPr>
            <m:chr m:val="⃗"/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DBB</m:t>
                </m:r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mrp</m:t>
                </m:r>
              </m:sub>
            </m:sSub>
          </m:e>
        </m:acc>
        <m:r>
          <m:rPr>
            <m:sty m:val="bi"/>
          </m:rPr>
          <w:rPr>
            <w:rFonts w:ascii="Cambria Math" w:eastAsiaTheme="minorEastAsia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pc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z</m:t>
            </m:r>
          </m:e>
        </m:acc>
      </m:oMath>
    </w:p>
    <w:p w:rsidR="00472BF8" w:rsidRPr="00472BF8" w:rsidRDefault="00472BF8" w:rsidP="00472BF8">
      <w:pPr>
        <w:pStyle w:val="Commentaire"/>
        <w:ind w:left="567"/>
        <w:rPr>
          <w:rFonts w:eastAsiaTheme="minorEastAsia"/>
          <w:b w:val="0"/>
          <w:sz w:val="24"/>
          <w:szCs w:val="24"/>
        </w:rPr>
      </w:pPr>
    </w:p>
    <w:p w:rsidR="00472BF8" w:rsidRPr="00472BF8" w:rsidRDefault="00472BF8" w:rsidP="00472BF8">
      <w:pPr>
        <w:pStyle w:val="Commentaire"/>
        <w:ind w:left="567"/>
        <w:rPr>
          <w:rFonts w:eastAsiaTheme="minorEastAsia"/>
          <w:b w:val="0"/>
          <w:sz w:val="24"/>
          <w:szCs w:val="24"/>
        </w:rPr>
      </w:pPr>
      <w:r w:rsidRPr="00472BF8">
        <w:rPr>
          <w:rFonts w:eastAsiaTheme="minorEastAsia"/>
          <w:b w:val="0"/>
          <w:sz w:val="24"/>
          <w:szCs w:val="24"/>
        </w:rPr>
        <w:t xml:space="preserve">En déplaçant les moments : </w:t>
      </w:r>
      <m:oMath>
        <m:acc>
          <m:accPr>
            <m:chr m:val="⃗"/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sz w:val="24"/>
                    <w:szCs w:val="24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DBB</m:t>
                </m:r>
                <m:r>
                  <m:rPr>
                    <m:sty m:val="bi"/>
                  </m:rPr>
                  <w:rPr>
                    <w:rFonts w:ascii="Cambria Math" w:eastAsiaTheme="minorEastAsia"/>
                    <w:sz w:val="24"/>
                    <w:szCs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mrp</m:t>
                </m:r>
              </m:sub>
            </m:sSub>
          </m:e>
        </m:acc>
        <m:r>
          <m:rPr>
            <m:sty m:val="bi"/>
          </m:rPr>
          <w:rPr>
            <w:rFonts w:ascii="Cambria Math" w:eastAsiaTheme="minorEastAsia"/>
            <w:sz w:val="24"/>
            <w:szCs w:val="24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O</m:t>
            </m:r>
            <m:sSub>
              <m:sSubPr>
                <m:ctrlPr>
                  <w:rPr>
                    <w:rFonts w:ascii="Cambria Math" w:eastAsiaTheme="minorEastAsia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1</m:t>
                </m:r>
              </m:sub>
            </m:sSub>
          </m:e>
        </m:acc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∧</m:t>
        </m:r>
        <m:acc>
          <m:accPr>
            <m:chr m:val="⃗"/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DBB</m:t>
                </m:r>
                <m:r>
                  <m:rPr>
                    <m:sty m:val="bi"/>
                  </m:rPr>
                  <w:rPr>
                    <w:rFonts w:ascii="Cambria Math"/>
                    <w:sz w:val="24"/>
                    <w:szCs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mrp</m:t>
                </m:r>
              </m:sub>
            </m:sSub>
          </m:e>
        </m:acc>
        <m:r>
          <m:rPr>
            <m:sty m:val="bi"/>
          </m:rPr>
          <w:rPr>
            <w:rFonts w:ascii="Cambria Math" w:eastAsiaTheme="minorEastAsia"/>
            <w:sz w:val="24"/>
            <w:szCs w:val="24"/>
          </w:rPr>
          <m:t>=</m:t>
        </m:r>
        <m:r>
          <m:rPr>
            <m:sty m:val="bi"/>
          </m:rPr>
          <w:rPr>
            <w:rFonts w:ascii="Cambria Math" w:eastAsiaTheme="minorEastAsia"/>
            <w:sz w:val="24"/>
            <w:szCs w:val="24"/>
          </w:rPr>
          <m:t>-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p</m:t>
            </m:r>
          </m:sub>
        </m:sSub>
        <m:sSub>
          <m:sSub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pc</m:t>
            </m:r>
          </m:sub>
        </m:sSub>
        <m:r>
          <m:rPr>
            <m:sty m:val="bi"/>
          </m:rPr>
          <w:rPr>
            <w:rFonts w:ascii="Cambria Math" w:eastAsiaTheme="minorEastAsia"/>
            <w:sz w:val="24"/>
            <w:szCs w:val="24"/>
          </w:rPr>
          <m:t>/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pc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x</m:t>
            </m:r>
          </m:e>
        </m:acc>
      </m:oMath>
    </w:p>
    <w:p w:rsidR="00472BF8" w:rsidRPr="00472BF8" w:rsidRDefault="00472BF8" w:rsidP="00472BF8">
      <w:pPr>
        <w:pStyle w:val="Commentaire"/>
        <w:ind w:left="567"/>
        <w:rPr>
          <w:rFonts w:eastAsiaTheme="minorEastAsia"/>
          <w:b w:val="0"/>
          <w:sz w:val="24"/>
          <w:szCs w:val="24"/>
        </w:rPr>
      </w:pPr>
    </w:p>
    <w:p w:rsidR="00472BF8" w:rsidRPr="00472BF8" w:rsidRDefault="00472BF8" w:rsidP="00472BF8">
      <w:pPr>
        <w:pStyle w:val="Commentaire"/>
        <w:ind w:left="567"/>
        <w:rPr>
          <w:rFonts w:eastAsiaTheme="minorEastAsia"/>
          <w:b w:val="0"/>
          <w:sz w:val="24"/>
          <w:szCs w:val="24"/>
        </w:rPr>
      </w:pPr>
      <w:r w:rsidRPr="00472BF8">
        <w:rPr>
          <w:rFonts w:eastAsiaTheme="minorEastAsia"/>
          <w:b w:val="0"/>
          <w:sz w:val="24"/>
          <w:szCs w:val="24"/>
        </w:rPr>
        <w:t xml:space="preserve">Le TMS en O selon </w:t>
      </w:r>
      <m:oMath>
        <m:acc>
          <m:accPr>
            <m:chr m:val="⃗"/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x</m:t>
            </m:r>
          </m:e>
        </m:acc>
      </m:oMath>
      <w:r w:rsidRPr="00472BF8">
        <w:rPr>
          <w:rFonts w:eastAsiaTheme="minorEastAsia"/>
          <w:b w:val="0"/>
          <w:sz w:val="24"/>
          <w:szCs w:val="24"/>
        </w:rPr>
        <w:t> :</w:t>
      </w:r>
    </w:p>
    <w:p w:rsidR="00472BF8" w:rsidRPr="00472BF8" w:rsidRDefault="009A5045" w:rsidP="00472BF8">
      <w:pPr>
        <w:pStyle w:val="Commentaire"/>
        <w:ind w:left="567"/>
        <w:rPr>
          <w:b w:val="0"/>
          <w:sz w:val="24"/>
          <w:szCs w:val="24"/>
        </w:rPr>
      </w:pPr>
      <m:oMath>
        <m:f>
          <m:f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η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re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ms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den>
        </m:f>
      </m:oMath>
      <w:r w:rsidR="00472BF8" w:rsidRPr="00472BF8">
        <w:rPr>
          <w:rFonts w:eastAsiaTheme="minorEastAsia"/>
          <w:b w:val="0"/>
          <w:sz w:val="24"/>
          <w:szCs w:val="24"/>
        </w:rPr>
        <w:t>-</w:t>
      </w:r>
      <m:oMath>
        <m:f>
          <m:f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p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pc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η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pc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/>
            <w:sz w:val="24"/>
            <w:szCs w:val="24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0</m:t>
        </m:r>
        <m:r>
          <m:rPr>
            <m:sty m:val="bi"/>
          </m:rPr>
          <w:rPr>
            <w:rFonts w:ascii="Cambria Math" w:eastAsiaTheme="minorEastAsia"/>
            <w:sz w:val="24"/>
            <w:szCs w:val="24"/>
          </w:rPr>
          <m:t xml:space="preserve">  </m:t>
        </m:r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⇒</m:t>
        </m:r>
        <m:sSub>
          <m:sSub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pc</m:t>
            </m:r>
          </m:sub>
        </m:sSub>
        <m:r>
          <m:rPr>
            <m:sty m:val="bi"/>
          </m:rPr>
          <w:rPr>
            <w:rFonts w:ascii="Cambria Math" w:eastAsiaTheme="minorEastAsia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η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re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η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pc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ms</m:t>
                </m:r>
              </m:sub>
            </m:sSub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p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den>
        </m:f>
      </m:oMath>
    </w:p>
    <w:p w:rsidR="00FD75B9" w:rsidRDefault="00FD75B9" w:rsidP="00472BF8">
      <w:pPr>
        <w:pStyle w:val="Commentaire"/>
        <w:ind w:left="567"/>
        <w:rPr>
          <w:b w:val="0"/>
          <w:sz w:val="24"/>
          <w:szCs w:val="24"/>
        </w:rPr>
      </w:pPr>
    </w:p>
    <w:p w:rsidR="00472BF8" w:rsidRPr="00472BF8" w:rsidRDefault="00472BF8" w:rsidP="00472BF8">
      <w:pPr>
        <w:pStyle w:val="Commentaire"/>
        <w:ind w:left="567"/>
        <w:rPr>
          <w:b w:val="0"/>
          <w:sz w:val="24"/>
          <w:szCs w:val="24"/>
        </w:rPr>
      </w:pPr>
      <w:r w:rsidRPr="00472BF8">
        <w:rPr>
          <w:b w:val="0"/>
          <w:sz w:val="24"/>
          <w:szCs w:val="24"/>
        </w:rPr>
        <w:t>Autre solution (en puissance voir Q32) :</w:t>
      </w:r>
    </w:p>
    <w:p w:rsidR="00472BF8" w:rsidRPr="00472BF8" w:rsidRDefault="009A5045" w:rsidP="00472BF8">
      <w:pPr>
        <w:pStyle w:val="Commentaire"/>
        <w:ind w:left="567"/>
        <w:rPr>
          <w:rFonts w:eastAsiaTheme="minorEastAsia"/>
          <w:b w:val="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sortie</m:t>
              </m:r>
            </m:sub>
          </m:sSub>
          <m:r>
            <m:rPr>
              <m:sty m:val="bi"/>
            </m:rPr>
            <w:rPr>
              <w:rFonts w:asci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η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pc</m:t>
              </m:r>
            </m:sub>
          </m:sSub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η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re</m:t>
              </m:r>
            </m:sub>
          </m:sSub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entr</m:t>
              </m:r>
              <m:r>
                <m:rPr>
                  <m:sty m:val="bi"/>
                </m:rPr>
                <w:rPr>
                  <w:rFonts w:ascii="Cambria Math"/>
                  <w:sz w:val="24"/>
                  <w:szCs w:val="24"/>
                </w:rPr>
                <m:t>é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e</m:t>
              </m:r>
            </m:sub>
          </m:sSub>
        </m:oMath>
      </m:oMathPara>
    </w:p>
    <w:p w:rsidR="00472BF8" w:rsidRPr="00472BF8" w:rsidRDefault="009A5045" w:rsidP="00472BF8">
      <w:pPr>
        <w:pStyle w:val="Commentaire"/>
        <w:ind w:left="567"/>
        <w:rPr>
          <w:rFonts w:eastAsiaTheme="minorEastAsia"/>
          <w:b w:val="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pc</m:t>
              </m:r>
            </m:sub>
          </m:sSub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pc</m:t>
              </m:r>
            </m:sub>
          </m:sSub>
          <m:r>
            <m:rPr>
              <m:sty m:val="bi"/>
            </m:rPr>
            <w:rPr>
              <w:rFonts w:asci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η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pc</m:t>
              </m:r>
            </m:sub>
          </m:sSub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η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re</m:t>
              </m:r>
            </m:sub>
          </m:sSub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ms</m:t>
              </m:r>
            </m:sub>
          </m:sSub>
          <m:sSub>
            <m:sSubPr>
              <m:ctrlPr>
                <w:rPr>
                  <w:rFonts w:ascii="Cambria Math" w:hAnsi="Cambria Math"/>
                  <w:b w:val="0"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m</m:t>
              </m:r>
            </m:sub>
          </m:sSub>
        </m:oMath>
      </m:oMathPara>
    </w:p>
    <w:p w:rsidR="00472BF8" w:rsidRPr="00472BF8" w:rsidRDefault="00472BF8" w:rsidP="00472BF8">
      <w:pPr>
        <w:pStyle w:val="Commentaire"/>
        <w:ind w:left="567"/>
        <w:rPr>
          <w:rFonts w:eastAsiaTheme="minorEastAsia"/>
          <w:b w:val="0"/>
          <w:sz w:val="24"/>
          <w:szCs w:val="24"/>
        </w:rPr>
      </w:pPr>
      <w:r w:rsidRPr="00472BF8">
        <w:rPr>
          <w:rFonts w:eastAsiaTheme="minorEastAsia"/>
          <w:b w:val="0"/>
          <w:sz w:val="24"/>
          <w:szCs w:val="24"/>
        </w:rPr>
        <w:t xml:space="preserve">Or </w:t>
      </w:r>
      <m:oMath>
        <m:sSub>
          <m:sSub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pc</m:t>
            </m:r>
          </m:sub>
        </m:sSub>
        <m:r>
          <m:rPr>
            <m:sty m:val="bi"/>
          </m:rPr>
          <w:rPr>
            <w:rFonts w:asci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</m:t>
            </m:r>
          </m:sub>
        </m:sSub>
        <m:r>
          <m:rPr>
            <m:sty m:val="bi"/>
          </m:rPr>
          <w:rPr>
            <w:rFonts w:asci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k</m:t>
        </m:r>
        <m:sSub>
          <m:sSub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b>
        </m:sSub>
        <m:r>
          <m:rPr>
            <m:sty m:val="bi"/>
          </m:rPr>
          <w:rPr>
            <w:rFonts w:ascii="Cambria Math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o</m:t>
        </m:r>
        <m:r>
          <m:rPr>
            <m:sty m:val="bi"/>
          </m:rPr>
          <w:rPr>
            <w:rFonts w:ascii="Cambria Math"/>
            <w:sz w:val="24"/>
            <w:szCs w:val="24"/>
          </w:rPr>
          <m:t>ù</m:t>
        </m:r>
        <m:r>
          <m:rPr>
            <m:sty m:val="bi"/>
          </m:rPr>
          <w:rPr>
            <w:rFonts w:ascii="Cambria Math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</m:t>
            </m:r>
          </m:sub>
        </m:sSub>
      </m:oMath>
      <w:r w:rsidRPr="00472BF8">
        <w:rPr>
          <w:rFonts w:eastAsiaTheme="minorEastAsia"/>
          <w:b w:val="0"/>
          <w:sz w:val="24"/>
          <w:szCs w:val="24"/>
        </w:rPr>
        <w:t xml:space="preserve"> est la vitesse de rotation de la poulie et </w:t>
      </w:r>
      <m:oMath>
        <m:sSub>
          <m:sSub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m</m:t>
            </m:r>
          </m:sub>
        </m:sSub>
      </m:oMath>
      <w:r w:rsidRPr="00472BF8">
        <w:rPr>
          <w:rFonts w:eastAsiaTheme="minorEastAsia"/>
          <w:b w:val="0"/>
          <w:sz w:val="24"/>
          <w:szCs w:val="24"/>
        </w:rPr>
        <w:t>la vitesse de rotation du moteur.</w:t>
      </w:r>
    </w:p>
    <w:p w:rsidR="00472BF8" w:rsidRPr="00472BF8" w:rsidRDefault="00472BF8" w:rsidP="00472BF8">
      <w:pPr>
        <w:pStyle w:val="Commentaire"/>
        <w:ind w:left="567"/>
        <w:rPr>
          <w:rFonts w:eastAsiaTheme="minorEastAsia"/>
          <w:b w:val="0"/>
          <w:sz w:val="24"/>
          <w:szCs w:val="24"/>
        </w:rPr>
      </w:pPr>
      <w:r w:rsidRPr="00472BF8">
        <w:rPr>
          <w:rFonts w:eastAsiaTheme="minorEastAsia"/>
          <w:b w:val="0"/>
          <w:sz w:val="24"/>
          <w:szCs w:val="24"/>
        </w:rPr>
        <w:t xml:space="preserve">Donc </w:t>
      </w:r>
      <m:oMath>
        <m:sSub>
          <m:sSubPr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pc</m:t>
            </m:r>
          </m:sub>
        </m:sSub>
        <m:r>
          <m:rPr>
            <m:sty m:val="bi"/>
          </m:rPr>
          <w:rPr>
            <w:rFonts w:ascii="Cambria Math" w:eastAsiaTheme="minorEastAsia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η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pc</m:t>
                </m:r>
              </m:sub>
            </m:sSub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η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re</m:t>
                </m:r>
              </m:sub>
            </m:sSub>
            <m:sSub>
              <m:sSub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ms</m:t>
                </m:r>
              </m:sub>
            </m:sSub>
            <m:ctrlPr>
              <w:rPr>
                <w:rFonts w:ascii="Cambria Math" w:eastAsiaTheme="minorEastAsia" w:hAnsi="Cambria Math"/>
                <w:b w:val="0"/>
                <w:i/>
                <w:sz w:val="24"/>
                <w:szCs w:val="24"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b w:val="0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p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k</m:t>
            </m:r>
          </m:den>
        </m:f>
      </m:oMath>
    </w:p>
    <w:p w:rsidR="00EB65D7" w:rsidRDefault="00EB65D7" w:rsidP="00E61648">
      <w:pPr>
        <w:ind w:left="567"/>
        <w:rPr>
          <w:b w:val="0"/>
        </w:rPr>
      </w:pPr>
    </w:p>
    <w:p w:rsidR="00EB65D7" w:rsidRPr="00601F87" w:rsidRDefault="00EB65D7" w:rsidP="00E61648">
      <w:pPr>
        <w:ind w:left="567"/>
        <w:rPr>
          <w:b w:val="0"/>
        </w:rPr>
      </w:pPr>
    </w:p>
    <w:p w:rsidR="00E61648" w:rsidRDefault="00E61648" w:rsidP="00E61648">
      <w:pPr>
        <w:rPr>
          <w:b w:val="0"/>
        </w:rPr>
      </w:pPr>
      <w:r w:rsidRPr="001A218E">
        <w:t>Q</w:t>
      </w:r>
      <w:r>
        <w:t xml:space="preserve">43. </w:t>
      </w:r>
      <w:r w:rsidR="00EB65D7">
        <w:rPr>
          <w:b w:val="0"/>
        </w:rPr>
        <w:t>BAME sur le système DBB :</w:t>
      </w:r>
    </w:p>
    <w:p w:rsidR="00EB65D7" w:rsidRDefault="00EB65D7" w:rsidP="00EB65D7">
      <w:pPr>
        <w:ind w:left="567"/>
        <w:rPr>
          <w:b w:val="0"/>
        </w:rPr>
      </w:pPr>
      <w:r>
        <w:rPr>
          <w:b w:val="0"/>
        </w:rPr>
        <w:t>La</w:t>
      </w:r>
      <w:r w:rsidR="00FD75B9">
        <w:rPr>
          <w:b w:val="0"/>
        </w:rPr>
        <w:t xml:space="preserve"> </w:t>
      </w:r>
      <w:r>
        <w:rPr>
          <w:b w:val="0"/>
        </w:rPr>
        <w:t>pesanteur en G</w:t>
      </w:r>
      <w:r w:rsidRPr="00EB65D7">
        <w:rPr>
          <w:b w:val="0"/>
          <w:vertAlign w:val="subscript"/>
        </w:rPr>
        <w:t>1</w:t>
      </w:r>
      <w:r>
        <w:rPr>
          <w:b w:val="0"/>
          <w:vertAlign w:val="subscript"/>
        </w:rPr>
        <w:t> </w:t>
      </w:r>
      <w:r>
        <w:rPr>
          <w:b w:val="0"/>
        </w:rPr>
        <w:t xml:space="preserve">: </w:t>
      </w:r>
      <w:r w:rsidRPr="00EB65D7">
        <w:rPr>
          <w:b w:val="0"/>
          <w:position w:val="-54"/>
        </w:rPr>
        <w:object w:dxaOrig="2860" w:dyaOrig="1160">
          <v:shape id="_x0000_i1123" type="#_x0000_t75" style="width:142.35pt;height:58.6pt" o:ole="">
            <v:imagedata r:id="rId202" o:title=""/>
          </v:shape>
          <o:OLEObject Type="Embed" ProgID="Equation.DSMT4" ShapeID="_x0000_i1123" DrawAspect="Content" ObjectID="_1590518887" r:id="rId203"/>
        </w:object>
      </w:r>
    </w:p>
    <w:p w:rsidR="00EB65D7" w:rsidRPr="00EB65D7" w:rsidRDefault="00EB65D7" w:rsidP="00EB65D7">
      <w:pPr>
        <w:ind w:left="567"/>
        <w:rPr>
          <w:b w:val="0"/>
        </w:rPr>
      </w:pPr>
      <w:r>
        <w:rPr>
          <w:b w:val="0"/>
        </w:rPr>
        <w:t>La liaison glissière en O</w:t>
      </w:r>
      <w:r w:rsidRPr="00EB65D7">
        <w:rPr>
          <w:b w:val="0"/>
          <w:vertAlign w:val="subscript"/>
        </w:rPr>
        <w:t>1</w:t>
      </w:r>
      <w:r>
        <w:rPr>
          <w:b w:val="0"/>
        </w:rPr>
        <w:t xml:space="preserve"> : </w:t>
      </w:r>
      <w:r w:rsidRPr="00EB65D7">
        <w:rPr>
          <w:b w:val="0"/>
          <w:position w:val="-54"/>
        </w:rPr>
        <w:object w:dxaOrig="2920" w:dyaOrig="1160">
          <v:shape id="_x0000_i1124" type="#_x0000_t75" style="width:145.65pt;height:58.6pt" o:ole="">
            <v:imagedata r:id="rId204" o:title=""/>
          </v:shape>
          <o:OLEObject Type="Embed" ProgID="Equation.DSMT4" ShapeID="_x0000_i1124" DrawAspect="Content" ObjectID="_1590518888" r:id="rId205"/>
        </w:object>
      </w:r>
    </w:p>
    <w:p w:rsidR="005337D8" w:rsidRDefault="00EB65D7" w:rsidP="00EB65D7">
      <w:pPr>
        <w:ind w:left="567"/>
        <w:rPr>
          <w:b w:val="0"/>
        </w:rPr>
      </w:pPr>
      <w:r>
        <w:rPr>
          <w:b w:val="0"/>
        </w:rPr>
        <w:t xml:space="preserve">Et </w:t>
      </w:r>
      <w:r w:rsidRPr="00FD18EF">
        <w:rPr>
          <w:b w:val="0"/>
          <w:position w:val="-56"/>
        </w:rPr>
        <w:object w:dxaOrig="2560" w:dyaOrig="1200">
          <v:shape id="_x0000_i1125" type="#_x0000_t75" style="width:128.1pt;height:60.3pt" o:ole="">
            <v:imagedata r:id="rId200" o:title=""/>
          </v:shape>
          <o:OLEObject Type="Embed" ProgID="Equation.DSMT4" ShapeID="_x0000_i1125" DrawAspect="Content" ObjectID="_1590518889" r:id="rId206"/>
        </w:object>
      </w:r>
    </w:p>
    <w:p w:rsidR="00EB65D7" w:rsidRDefault="00EB65D7" w:rsidP="00EB65D7">
      <w:pPr>
        <w:rPr>
          <w:b w:val="0"/>
        </w:rPr>
      </w:pPr>
      <w:r w:rsidRPr="001A218E">
        <w:t>Q</w:t>
      </w:r>
      <w:r>
        <w:t xml:space="preserve">44. </w:t>
      </w:r>
      <w:r w:rsidR="00A63525">
        <w:rPr>
          <w:b w:val="0"/>
        </w:rPr>
        <w:t>E</w:t>
      </w:r>
      <w:r>
        <w:rPr>
          <w:b w:val="0"/>
        </w:rPr>
        <w:t xml:space="preserve">n appliquant le TRS selon </w:t>
      </w:r>
      <w:r w:rsidRPr="00E61648">
        <w:rPr>
          <w:b w:val="0"/>
          <w:position w:val="-4"/>
        </w:rPr>
        <w:object w:dxaOrig="200" w:dyaOrig="320">
          <v:shape id="_x0000_i1126" type="#_x0000_t75" style="width:10.05pt;height:15.9pt" o:ole="">
            <v:imagedata r:id="rId207" o:title=""/>
          </v:shape>
          <o:OLEObject Type="Embed" ProgID="Equation.DSMT4" ShapeID="_x0000_i1126" DrawAspect="Content" ObjectID="_1590518890" r:id="rId208"/>
        </w:object>
      </w:r>
      <w:r>
        <w:rPr>
          <w:b w:val="0"/>
        </w:rPr>
        <w:t>:</w:t>
      </w:r>
    </w:p>
    <w:p w:rsidR="00EB65D7" w:rsidRDefault="00EB65D7" w:rsidP="00EB65D7">
      <w:pPr>
        <w:ind w:left="567"/>
        <w:rPr>
          <w:b w:val="0"/>
        </w:rPr>
      </w:pPr>
      <w:r w:rsidRPr="00EB65D7">
        <w:rPr>
          <w:b w:val="0"/>
          <w:position w:val="-14"/>
        </w:rPr>
        <w:object w:dxaOrig="2620" w:dyaOrig="380">
          <v:shape id="_x0000_i1127" type="#_x0000_t75" style="width:130.6pt;height:19.25pt" o:ole="">
            <v:imagedata r:id="rId209" o:title=""/>
          </v:shape>
          <o:OLEObject Type="Embed" ProgID="Equation.DSMT4" ShapeID="_x0000_i1127" DrawAspect="Content" ObjectID="_1590518891" r:id="rId210"/>
        </w:object>
      </w:r>
      <w:r w:rsidR="00A63525">
        <w:rPr>
          <w:b w:val="0"/>
        </w:rPr>
        <w:t xml:space="preserve"> </w:t>
      </w:r>
      <w:proofErr w:type="gramStart"/>
      <w:r w:rsidR="00A63525">
        <w:rPr>
          <w:b w:val="0"/>
        </w:rPr>
        <w:t>et</w:t>
      </w:r>
      <w:proofErr w:type="gramEnd"/>
      <w:r w:rsidR="00A63525">
        <w:rPr>
          <w:b w:val="0"/>
        </w:rPr>
        <w:t xml:space="preserve"> donc </w:t>
      </w:r>
      <w:r w:rsidR="00FD75B9" w:rsidRPr="00E61648">
        <w:rPr>
          <w:b w:val="0"/>
          <w:position w:val="-32"/>
        </w:rPr>
        <w:object w:dxaOrig="1600" w:dyaOrig="740">
          <v:shape id="_x0000_i1128" type="#_x0000_t75" style="width:80.35pt;height:37.65pt" o:ole="">
            <v:imagedata r:id="rId211" o:title=""/>
          </v:shape>
          <o:OLEObject Type="Embed" ProgID="Equation.DSMT4" ShapeID="_x0000_i1128" DrawAspect="Content" ObjectID="_1590518892" r:id="rId212"/>
        </w:object>
      </w:r>
      <w:r w:rsidR="007F0872">
        <w:rPr>
          <w:b w:val="0"/>
        </w:rPr>
        <w:t xml:space="preserve"> (le pignon (de rayon </w:t>
      </w:r>
      <w:proofErr w:type="spellStart"/>
      <w:r w:rsidR="007F0872">
        <w:rPr>
          <w:b w:val="0"/>
        </w:rPr>
        <w:t>R</w:t>
      </w:r>
      <w:r w:rsidR="007F0872" w:rsidRPr="007F0872">
        <w:rPr>
          <w:b w:val="0"/>
          <w:vertAlign w:val="subscript"/>
        </w:rPr>
        <w:t>p</w:t>
      </w:r>
      <w:proofErr w:type="spellEnd"/>
      <w:r w:rsidR="007F0872">
        <w:rPr>
          <w:b w:val="0"/>
        </w:rPr>
        <w:t>) est le pignon 7 sur la figure 15).</w:t>
      </w:r>
    </w:p>
    <w:p w:rsidR="00A63525" w:rsidRDefault="00A63525" w:rsidP="00A63525">
      <w:pPr>
        <w:rPr>
          <w:b w:val="0"/>
        </w:rPr>
      </w:pPr>
      <w:r w:rsidRPr="001A218E">
        <w:t>Q</w:t>
      </w:r>
      <w:r>
        <w:t xml:space="preserve">45. </w:t>
      </w:r>
      <w:r>
        <w:rPr>
          <w:b w:val="0"/>
        </w:rPr>
        <w:t>Application numérique :</w:t>
      </w:r>
    </w:p>
    <w:p w:rsidR="00A63525" w:rsidRDefault="00A63525" w:rsidP="00A63525">
      <w:pPr>
        <w:ind w:left="567"/>
        <w:rPr>
          <w:b w:val="0"/>
        </w:rPr>
      </w:pPr>
      <w:r w:rsidRPr="00EB65D7">
        <w:rPr>
          <w:b w:val="0"/>
          <w:position w:val="-14"/>
        </w:rPr>
        <w:object w:dxaOrig="2460" w:dyaOrig="380">
          <v:shape id="_x0000_i1129" type="#_x0000_t75" style="width:122.25pt;height:19.25pt" o:ole="">
            <v:imagedata r:id="rId213" o:title=""/>
          </v:shape>
          <o:OLEObject Type="Embed" ProgID="Equation.DSMT4" ShapeID="_x0000_i1129" DrawAspect="Content" ObjectID="_1590518893" r:id="rId214"/>
        </w:object>
      </w:r>
      <w:r>
        <w:rPr>
          <w:b w:val="0"/>
        </w:rPr>
        <w:t xml:space="preserve"> </w:t>
      </w:r>
      <w:proofErr w:type="gramStart"/>
      <w:r>
        <w:rPr>
          <w:b w:val="0"/>
        </w:rPr>
        <w:t>et</w:t>
      </w:r>
      <w:proofErr w:type="gramEnd"/>
      <w:r>
        <w:rPr>
          <w:b w:val="0"/>
        </w:rPr>
        <w:t xml:space="preserve"> donc </w:t>
      </w:r>
      <w:r w:rsidR="007F0872" w:rsidRPr="00A63525">
        <w:rPr>
          <w:b w:val="0"/>
          <w:position w:val="-28"/>
        </w:rPr>
        <w:object w:dxaOrig="4840" w:dyaOrig="960">
          <v:shape id="_x0000_i1130" type="#_x0000_t75" style="width:241.1pt;height:48.55pt" o:ole="">
            <v:imagedata r:id="rId215" o:title=""/>
          </v:shape>
          <o:OLEObject Type="Embed" ProgID="Equation.DSMT4" ShapeID="_x0000_i1130" DrawAspect="Content" ObjectID="_1590518894" r:id="rId216"/>
        </w:object>
      </w:r>
    </w:p>
    <w:p w:rsidR="004E3693" w:rsidRDefault="004E3693" w:rsidP="004E3693">
      <w:pPr>
        <w:rPr>
          <w:b w:val="0"/>
        </w:rPr>
      </w:pPr>
      <w:r w:rsidRPr="001A218E">
        <w:t>Q</w:t>
      </w:r>
      <w:r>
        <w:t xml:space="preserve">46. </w:t>
      </w:r>
      <w:r>
        <w:rPr>
          <w:b w:val="0"/>
        </w:rPr>
        <w:t>Type de sollicitation : flexion simple</w:t>
      </w:r>
    </w:p>
    <w:p w:rsidR="004E3693" w:rsidRDefault="004E3693" w:rsidP="004E3693">
      <w:pPr>
        <w:ind w:left="567"/>
        <w:rPr>
          <w:b w:val="0"/>
        </w:rPr>
      </w:pPr>
    </w:p>
    <w:p w:rsidR="004E3693" w:rsidRDefault="004E3693" w:rsidP="00FD75B9">
      <w:pPr>
        <w:ind w:left="567" w:hanging="567"/>
        <w:rPr>
          <w:b w:val="0"/>
        </w:rPr>
      </w:pPr>
      <w:r w:rsidRPr="001A218E">
        <w:t>Q</w:t>
      </w:r>
      <w:r>
        <w:t xml:space="preserve">47. </w:t>
      </w:r>
      <w:r>
        <w:rPr>
          <w:b w:val="0"/>
        </w:rPr>
        <w:t>Les composantes non nulles s</w:t>
      </w:r>
      <w:r w:rsidR="00B20D5E">
        <w:rPr>
          <w:b w:val="0"/>
        </w:rPr>
        <w:t>ont</w:t>
      </w:r>
      <w:r>
        <w:rPr>
          <w:b w:val="0"/>
        </w:rPr>
        <w:t xml:space="preserve"> l’effort tranchant selon </w:t>
      </w:r>
      <w:r w:rsidRPr="004E3693">
        <w:rPr>
          <w:b w:val="0"/>
          <w:position w:val="-10"/>
        </w:rPr>
        <w:object w:dxaOrig="220" w:dyaOrig="380">
          <v:shape id="_x0000_i1131" type="#_x0000_t75" style="width:10.9pt;height:19.25pt" o:ole="">
            <v:imagedata r:id="rId217" o:title=""/>
          </v:shape>
          <o:OLEObject Type="Embed" ProgID="Equation.DSMT4" ShapeID="_x0000_i1131" DrawAspect="Content" ObjectID="_1590518895" r:id="rId218"/>
        </w:object>
      </w:r>
      <w:r>
        <w:rPr>
          <w:b w:val="0"/>
        </w:rPr>
        <w:t xml:space="preserve"> et le moment de flexion autour </w:t>
      </w:r>
      <w:proofErr w:type="gramStart"/>
      <w:r>
        <w:rPr>
          <w:b w:val="0"/>
        </w:rPr>
        <w:t xml:space="preserve">de </w:t>
      </w:r>
      <w:proofErr w:type="gramEnd"/>
      <w:r w:rsidRPr="00E61648">
        <w:rPr>
          <w:b w:val="0"/>
          <w:position w:val="-4"/>
        </w:rPr>
        <w:object w:dxaOrig="200" w:dyaOrig="320">
          <v:shape id="_x0000_i1132" type="#_x0000_t75" style="width:10.05pt;height:15.9pt" o:ole="">
            <v:imagedata r:id="rId207" o:title=""/>
          </v:shape>
          <o:OLEObject Type="Embed" ProgID="Equation.DSMT4" ShapeID="_x0000_i1132" DrawAspect="Content" ObjectID="_1590518896" r:id="rId219"/>
        </w:object>
      </w:r>
      <w:r>
        <w:rPr>
          <w:b w:val="0"/>
        </w:rPr>
        <w:t>.</w:t>
      </w:r>
    </w:p>
    <w:p w:rsidR="00F17358" w:rsidRDefault="00F17358" w:rsidP="00F17358">
      <w:pPr>
        <w:rPr>
          <w:b w:val="0"/>
        </w:rPr>
      </w:pPr>
      <w:r w:rsidRPr="001A218E">
        <w:t>Q</w:t>
      </w:r>
      <w:r>
        <w:t>4</w:t>
      </w:r>
      <w:r w:rsidR="004E3693">
        <w:t>8</w:t>
      </w:r>
      <w:r>
        <w:t xml:space="preserve">. </w:t>
      </w:r>
      <w:r>
        <w:rPr>
          <w:b w:val="0"/>
        </w:rPr>
        <w:t xml:space="preserve">Torseur de cohésion </w:t>
      </w:r>
    </w:p>
    <w:p w:rsidR="004E3693" w:rsidRDefault="00F17358" w:rsidP="004E3693">
      <w:pPr>
        <w:ind w:left="567"/>
        <w:rPr>
          <w:b w:val="0"/>
        </w:rPr>
      </w:pPr>
      <w:r>
        <w:rPr>
          <w:b w:val="0"/>
        </w:rPr>
        <w:t xml:space="preserve">1 seul tronçon : on peut calculer le torseur de cohésion sur la partie </w:t>
      </w:r>
      <w:r w:rsidR="004E3693">
        <w:rPr>
          <w:b w:val="0"/>
        </w:rPr>
        <w:t>avale (tête de la dent en A) :</w:t>
      </w:r>
      <w:r w:rsidR="004E3693" w:rsidRPr="004E3693">
        <w:rPr>
          <w:b w:val="0"/>
        </w:rPr>
        <w:t xml:space="preserve"> </w:t>
      </w:r>
      <w:r w:rsidR="004E3693" w:rsidRPr="004E3693">
        <w:rPr>
          <w:b w:val="0"/>
          <w:position w:val="-50"/>
        </w:rPr>
        <w:object w:dxaOrig="2680" w:dyaOrig="1120">
          <v:shape id="_x0000_i1133" type="#_x0000_t75" style="width:133.95pt;height:56.1pt" o:ole="">
            <v:imagedata r:id="rId220" o:title=""/>
          </v:shape>
          <o:OLEObject Type="Embed" ProgID="Equation.DSMT4" ShapeID="_x0000_i1133" DrawAspect="Content" ObjectID="_1590518897" r:id="rId221"/>
        </w:object>
      </w:r>
      <w:r w:rsidR="004E3693">
        <w:rPr>
          <w:b w:val="0"/>
        </w:rPr>
        <w:t xml:space="preserve"> donc </w:t>
      </w:r>
      <w:r w:rsidR="004E3693" w:rsidRPr="00FD18EF">
        <w:rPr>
          <w:b w:val="0"/>
          <w:position w:val="-56"/>
        </w:rPr>
        <w:object w:dxaOrig="3280" w:dyaOrig="1200">
          <v:shape id="_x0000_i1134" type="#_x0000_t75" style="width:163.25pt;height:60.3pt" o:ole="">
            <v:imagedata r:id="rId222" o:title=""/>
          </v:shape>
          <o:OLEObject Type="Embed" ProgID="Equation.DSMT4" ShapeID="_x0000_i1134" DrawAspect="Content" ObjectID="_1590518898" r:id="rId223"/>
        </w:object>
      </w:r>
    </w:p>
    <w:p w:rsidR="00B20D5E" w:rsidRPr="00B20D5E" w:rsidRDefault="00B20D5E" w:rsidP="00B20D5E">
      <w:pPr>
        <w:rPr>
          <w:b w:val="0"/>
        </w:rPr>
      </w:pPr>
      <w:r w:rsidRPr="001A218E">
        <w:t>Q</w:t>
      </w:r>
      <w:r>
        <w:t>49.</w:t>
      </w:r>
      <w:r w:rsidRPr="00B20D5E">
        <w:rPr>
          <w:b w:val="0"/>
        </w:rPr>
        <w:t xml:space="preserve"> Diagramme des efforts </w:t>
      </w:r>
    </w:p>
    <w:p w:rsidR="00A63525" w:rsidRDefault="009A5045" w:rsidP="00EB65D7">
      <w:pPr>
        <w:ind w:left="567"/>
      </w:pPr>
      <w:r>
        <w:pict>
          <v:group id="_x0000_s1152" editas="canvas" style="width:314.4pt;height:77.7pt;mso-position-horizontal-relative:char;mso-position-vertical-relative:line" coordorigin="968,2066" coordsize="6288,1554">
            <o:lock v:ext="edit" aspectratio="t"/>
            <v:shape id="_x0000_s1153" type="#_x0000_t75" style="position:absolute;left:968;top:2066;width:6288;height:1554" o:preferrelative="f">
              <v:fill o:detectmouseclick="t"/>
              <v:path o:extrusionok="t" o:connecttype="none"/>
              <o:lock v:ext="edit" text="t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154" type="#_x0000_t32" style="position:absolute;left:2528;top:2560;width:4400;height:1" o:connectortype="straight">
              <v:stroke endarrow="block"/>
            </v:shape>
            <v:shape id="_x0000_s1155" type="#_x0000_t32" style="position:absolute;left:2529;top:2197;width:1;height:1181;flip:y" o:connectortype="straight">
              <v:stroke endarrow="block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56" type="#_x0000_t202" style="position:absolute;left:1410;top:2266;width:983;height:520" filled="f" stroked="f">
              <v:textbox>
                <w:txbxContent>
                  <w:p w:rsidR="002520A1" w:rsidRPr="00AA2BB2" w:rsidRDefault="002520A1" w:rsidP="00B20D5E">
                    <w:proofErr w:type="spellStart"/>
                    <w:r>
                      <w:t>Ty</w:t>
                    </w:r>
                    <w:proofErr w:type="spellEnd"/>
                    <w:r w:rsidRPr="00AA2BB2">
                      <w:t>(x)</w:t>
                    </w:r>
                  </w:p>
                </w:txbxContent>
              </v:textbox>
            </v:shape>
            <v:shape id="_x0000_s1157" type="#_x0000_t202" style="position:absolute;left:6713;top:2560;width:543;height:520" filled="f" stroked="f">
              <v:textbox>
                <w:txbxContent>
                  <w:p w:rsidR="002520A1" w:rsidRPr="00AA2BB2" w:rsidRDefault="002520A1" w:rsidP="00B20D5E">
                    <w:r>
                      <w:t>x</w:t>
                    </w:r>
                  </w:p>
                </w:txbxContent>
              </v:textbox>
            </v:shape>
            <v:shape id="_x0000_s1158" type="#_x0000_t202" style="position:absolute;left:968;top:3200;width:418;height:420;mso-wrap-style:none" filled="f" stroked="f">
              <v:textbox style="mso-fit-shape-to-text:t">
                <w:txbxContent>
                  <w:p w:rsidR="002520A1" w:rsidRDefault="002520A1" w:rsidP="00B20D5E"/>
                </w:txbxContent>
              </v:textbox>
            </v:shape>
            <v:shape id="_x0000_s1159" type="#_x0000_t202" style="position:absolute;left:5176;top:2141;width:422;height:420;mso-wrap-style:none" filled="f" stroked="f">
              <v:textbox style="mso-fit-shape-to-text:t">
                <w:txbxContent>
                  <w:p w:rsidR="002520A1" w:rsidRDefault="002520A1" w:rsidP="00B20D5E">
                    <w:proofErr w:type="gramStart"/>
                    <w:r>
                      <w:t>h</w:t>
                    </w:r>
                    <w:proofErr w:type="gramEnd"/>
                  </w:p>
                </w:txbxContent>
              </v:textbox>
            </v:shape>
            <v:shape id="_x0000_s1160" type="#_x0000_t32" style="position:absolute;left:2529;top:2991;width:2831;height:1" o:connectortype="straight" strokeweight="1.75pt"/>
            <v:shape id="_x0000_s1161" type="#_x0000_t75" style="position:absolute;left:1891;top:2829;width:502;height:371">
              <v:imagedata r:id="rId224" o:title=""/>
            </v:shape>
            <w10:wrap type="none"/>
            <w10:anchorlock/>
          </v:group>
          <o:OLEObject Type="Embed" ProgID="Equation.DSMT4" ShapeID="_x0000_s1161" DrawAspect="Content" ObjectID="_1590518920" r:id="rId225"/>
        </w:pict>
      </w:r>
      <w:r>
        <w:rPr>
          <w:noProof/>
        </w:rPr>
      </w:r>
      <w:r>
        <w:rPr>
          <w:noProof/>
        </w:rPr>
        <w:pict>
          <v:group id="Zone de dessin 109" o:spid="_x0000_s1026" editas="canvas" style="width:314.4pt;height:117.75pt;mso-position-horizontal-relative:char;mso-position-vertical-relative:line" coordsize="39928,14954">
            <v:shape id="_x0000_s1027" type="#_x0000_t75" style="position:absolute;width:39928;height:14954;visibility:visible">
              <v:fill o:detectmouseclick="t"/>
              <v:path o:connecttype="none"/>
            </v:shape>
            <v:shape id="AutoShape 111" o:spid="_x0000_s1028" type="#_x0000_t32" style="position:absolute;left:9906;top:7620;width:27940;height:6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">
              <v:stroke endarrow="block"/>
            </v:shape>
            <v:shape id="AutoShape 112" o:spid="_x0000_s1029" type="#_x0000_t32" style="position:absolute;left:9906;top:863;width:6;height:1351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">
              <v:stroke endarrow="block"/>
            </v:shape>
            <v:shape id="Text Box 113" o:spid="_x0000_s1030" type="#_x0000_t202" style="position:absolute;left:3670;top:863;width:6242;height:330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<v:textbox>
                <w:txbxContent>
                  <w:p w:rsidR="002520A1" w:rsidRPr="00AA2BB2" w:rsidRDefault="002520A1" w:rsidP="00B20D5E">
                    <w:proofErr w:type="spellStart"/>
                    <w:r>
                      <w:t>M</w:t>
                    </w:r>
                    <w:r w:rsidRPr="00B20D5E">
                      <w:rPr>
                        <w:vertAlign w:val="subscript"/>
                      </w:rPr>
                      <w:t>fz</w:t>
                    </w:r>
                    <w:proofErr w:type="spellEnd"/>
                    <w:r w:rsidRPr="00AA2BB2">
                      <w:t>(x)</w:t>
                    </w:r>
                  </w:p>
                </w:txbxContent>
              </v:textbox>
            </v:shape>
            <v:shape id="Text Box 114" o:spid="_x0000_s1031" type="#_x0000_t202" style="position:absolute;left:36480;top:7620;width:3448;height:330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<v:textbox>
                <w:txbxContent>
                  <w:p w:rsidR="002520A1" w:rsidRPr="00AA2BB2" w:rsidRDefault="002520A1" w:rsidP="00B20D5E">
                    <w:r>
                      <w:t>x</w:t>
                    </w:r>
                  </w:p>
                </w:txbxContent>
              </v:textbox>
            </v:shape>
            <v:shape id="Text Box 115" o:spid="_x0000_s1032" type="#_x0000_t202" style="position:absolute;left:3670;top:10433;width:6153;height:3327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" filled="f" stroked="f">
              <v:textbox style="mso-fit-shape-to-text:t">
                <w:txbxContent>
                  <w:p w:rsidR="002520A1" w:rsidRDefault="002520A1" w:rsidP="00B20D5E">
                    <w:r w:rsidRPr="00B20D5E">
                      <w:rPr>
                        <w:position w:val="-12"/>
                      </w:rPr>
                      <w:object w:dxaOrig="620" w:dyaOrig="340">
                        <v:shape id="_x0000_i1157" type="#_x0000_t75" style="width:34.35pt;height:19.25pt" o:ole="">
                          <v:imagedata r:id="rId226" o:title=""/>
                        </v:shape>
                        <o:OLEObject Type="Embed" ProgID="Equation.DSMT4" ShapeID="_x0000_i1157" DrawAspect="Content" ObjectID="_1590518921" r:id="rId227"/>
                      </w:object>
                    </w:r>
                  </w:p>
                </w:txbxContent>
              </v:textbox>
            </v:shape>
            <v:shape id="Text Box 116" o:spid="_x0000_s1033" type="#_x0000_t202" style="position:absolute;left:26720;top:4959;width:2680;height:2667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" filled="f" stroked="f">
              <v:textbox style="mso-fit-shape-to-text:t">
                <w:txbxContent>
                  <w:p w:rsidR="002520A1" w:rsidRDefault="002520A1" w:rsidP="00B20D5E">
                    <w:proofErr w:type="gramStart"/>
                    <w:r>
                      <w:t>h</w:t>
                    </w:r>
                    <w:proofErr w:type="gramEnd"/>
                  </w:p>
                </w:txbxContent>
              </v:textbox>
            </v:shape>
            <v:shape id="AutoShape 117" o:spid="_x0000_s1034" type="#_x0000_t32" style="position:absolute;left:9906;top:7620;width:17983;height:528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" strokeweight="1.75pt"/>
            <w10:wrap type="none"/>
            <w10:anchorlock/>
          </v:group>
        </w:pict>
      </w:r>
    </w:p>
    <w:p w:rsidR="00A87D81" w:rsidRPr="00B20D5E" w:rsidRDefault="00A87D81" w:rsidP="00A87D81">
      <w:pPr>
        <w:rPr>
          <w:b w:val="0"/>
        </w:rPr>
      </w:pPr>
      <w:r w:rsidRPr="001A218E">
        <w:t>Q</w:t>
      </w:r>
      <w:r>
        <w:t>50.</w:t>
      </w:r>
      <w:r w:rsidRPr="00B20D5E">
        <w:rPr>
          <w:b w:val="0"/>
        </w:rPr>
        <w:t xml:space="preserve"> </w:t>
      </w:r>
      <w:r>
        <w:rPr>
          <w:b w:val="0"/>
        </w:rPr>
        <w:t xml:space="preserve">Le moment de flexion est maximal pour x= 0 et donc </w:t>
      </w:r>
      <w:r w:rsidRPr="00EB65D7">
        <w:rPr>
          <w:b w:val="0"/>
          <w:position w:val="-14"/>
        </w:rPr>
        <w:object w:dxaOrig="1400" w:dyaOrig="380">
          <v:shape id="_x0000_i1135" type="#_x0000_t75" style="width:69.5pt;height:19.25pt" o:ole="">
            <v:imagedata r:id="rId228" o:title=""/>
          </v:shape>
          <o:OLEObject Type="Embed" ProgID="Equation.DSMT4" ShapeID="_x0000_i1135" DrawAspect="Content" ObjectID="_1590518899" r:id="rId229"/>
        </w:object>
      </w:r>
      <w:r w:rsidRPr="00B20D5E">
        <w:rPr>
          <w:b w:val="0"/>
        </w:rPr>
        <w:t xml:space="preserve"> </w:t>
      </w:r>
    </w:p>
    <w:p w:rsidR="00A87D81" w:rsidRDefault="00A87D81" w:rsidP="00A87D81">
      <w:pPr>
        <w:rPr>
          <w:b w:val="0"/>
        </w:rPr>
      </w:pPr>
      <w:r w:rsidRPr="001A218E">
        <w:t>Q</w:t>
      </w:r>
      <w:r>
        <w:t>51.</w:t>
      </w:r>
      <w:r w:rsidRPr="00B20D5E">
        <w:rPr>
          <w:b w:val="0"/>
        </w:rPr>
        <w:t xml:space="preserve"> </w:t>
      </w:r>
      <w:r w:rsidR="007A55C4">
        <w:rPr>
          <w:b w:val="0"/>
        </w:rPr>
        <w:t>Etant donné la répartition de l</w:t>
      </w:r>
      <w:r>
        <w:rPr>
          <w:b w:val="0"/>
        </w:rPr>
        <w:t>a contrainte normale</w:t>
      </w:r>
      <w:r w:rsidR="00940C7E">
        <w:rPr>
          <w:b w:val="0"/>
        </w:rPr>
        <w:t xml:space="preserve"> </w:t>
      </w:r>
      <w:r w:rsidR="007A55C4">
        <w:rPr>
          <w:b w:val="0"/>
        </w:rPr>
        <w:t xml:space="preserve">de flexion, celle-ci </w:t>
      </w:r>
      <w:r w:rsidR="00940C7E">
        <w:rPr>
          <w:b w:val="0"/>
        </w:rPr>
        <w:t xml:space="preserve">est maximale pour </w:t>
      </w:r>
      <w:r w:rsidR="00940C7E" w:rsidRPr="00940C7E">
        <w:rPr>
          <w:b w:val="0"/>
          <w:position w:val="-24"/>
        </w:rPr>
        <w:object w:dxaOrig="920" w:dyaOrig="620">
          <v:shape id="_x0000_i1136" type="#_x0000_t75" style="width:46.05pt;height:31pt" o:ole="">
            <v:imagedata r:id="rId230" o:title=""/>
          </v:shape>
          <o:OLEObject Type="Embed" ProgID="Equation.DSMT4" ShapeID="_x0000_i1136" DrawAspect="Content" ObjectID="_1590518900" r:id="rId231"/>
        </w:object>
      </w:r>
      <w:r w:rsidR="00940C7E">
        <w:rPr>
          <w:b w:val="0"/>
        </w:rPr>
        <w:t xml:space="preserve"> et donc</w:t>
      </w:r>
    </w:p>
    <w:p w:rsidR="00A87D81" w:rsidRPr="00B20D5E" w:rsidRDefault="00940C7E" w:rsidP="00A87D81">
      <w:pPr>
        <w:ind w:left="567"/>
        <w:rPr>
          <w:b w:val="0"/>
        </w:rPr>
      </w:pPr>
      <w:r w:rsidRPr="00940C7E">
        <w:rPr>
          <w:b w:val="0"/>
          <w:position w:val="-36"/>
        </w:rPr>
        <w:object w:dxaOrig="5640" w:dyaOrig="780">
          <v:shape id="_x0000_i1137" type="#_x0000_t75" style="width:280.45pt;height:39.35pt" o:ole="">
            <v:imagedata r:id="rId232" o:title=""/>
          </v:shape>
          <o:OLEObject Type="Embed" ProgID="Equation.DSMT4" ShapeID="_x0000_i1137" DrawAspect="Content" ObjectID="_1590518901" r:id="rId233"/>
        </w:object>
      </w:r>
      <w:r w:rsidR="00A87D81" w:rsidRPr="00B20D5E">
        <w:rPr>
          <w:b w:val="0"/>
        </w:rPr>
        <w:t xml:space="preserve"> </w:t>
      </w:r>
    </w:p>
    <w:p w:rsidR="00940C7E" w:rsidRDefault="00940C7E" w:rsidP="00940C7E">
      <w:pPr>
        <w:rPr>
          <w:b w:val="0"/>
        </w:rPr>
      </w:pPr>
      <w:r w:rsidRPr="001A218E">
        <w:t>Q</w:t>
      </w:r>
      <w:r>
        <w:t>52.</w:t>
      </w:r>
      <w:r w:rsidRPr="00B20D5E">
        <w:rPr>
          <w:b w:val="0"/>
        </w:rPr>
        <w:t xml:space="preserve"> </w:t>
      </w:r>
      <w:r>
        <w:rPr>
          <w:b w:val="0"/>
        </w:rPr>
        <w:t>Valeur minimale du module admissible :</w:t>
      </w:r>
    </w:p>
    <w:p w:rsidR="00940C7E" w:rsidRPr="00B20D5E" w:rsidRDefault="007A55C4" w:rsidP="00940C7E">
      <w:pPr>
        <w:ind w:left="567"/>
        <w:rPr>
          <w:b w:val="0"/>
        </w:rPr>
      </w:pPr>
      <w:r w:rsidRPr="007A55C4">
        <w:rPr>
          <w:b w:val="0"/>
          <w:position w:val="-24"/>
        </w:rPr>
        <w:object w:dxaOrig="1060" w:dyaOrig="660">
          <v:shape id="_x0000_i1138" type="#_x0000_t75" style="width:52.75pt;height:33.5pt" o:ole="">
            <v:imagedata r:id="rId234" o:title=""/>
          </v:shape>
          <o:OLEObject Type="Embed" ProgID="Equation.DSMT4" ShapeID="_x0000_i1138" DrawAspect="Content" ObjectID="_1590518902" r:id="rId235"/>
        </w:object>
      </w:r>
      <w:r w:rsidR="00940C7E" w:rsidRPr="00B20D5E">
        <w:rPr>
          <w:b w:val="0"/>
        </w:rPr>
        <w:t xml:space="preserve"> </w:t>
      </w:r>
      <w:proofErr w:type="gramStart"/>
      <w:r>
        <w:rPr>
          <w:b w:val="0"/>
        </w:rPr>
        <w:t>donc</w:t>
      </w:r>
      <w:proofErr w:type="gramEnd"/>
      <w:r>
        <w:rPr>
          <w:b w:val="0"/>
        </w:rPr>
        <w:t xml:space="preserve"> </w:t>
      </w:r>
      <w:r w:rsidRPr="007A55C4">
        <w:rPr>
          <w:b w:val="0"/>
          <w:position w:val="-34"/>
        </w:rPr>
        <w:object w:dxaOrig="3720" w:dyaOrig="800">
          <v:shape id="_x0000_i1139" type="#_x0000_t75" style="width:185.85pt;height:40.2pt" o:ole="">
            <v:imagedata r:id="rId236" o:title=""/>
          </v:shape>
          <o:OLEObject Type="Embed" ProgID="Equation.DSMT4" ShapeID="_x0000_i1139" DrawAspect="Content" ObjectID="_1590518903" r:id="rId237"/>
        </w:object>
      </w:r>
    </w:p>
    <w:p w:rsidR="00B20D5E" w:rsidRDefault="007A55C4" w:rsidP="00EB65D7">
      <w:pPr>
        <w:ind w:left="567"/>
        <w:rPr>
          <w:b w:val="0"/>
        </w:rPr>
      </w:pPr>
      <w:r>
        <w:rPr>
          <w:b w:val="0"/>
        </w:rPr>
        <w:t xml:space="preserve">A.N. </w:t>
      </w:r>
      <w:r w:rsidRPr="007A55C4">
        <w:rPr>
          <w:b w:val="0"/>
          <w:position w:val="-26"/>
        </w:rPr>
        <w:object w:dxaOrig="2840" w:dyaOrig="700">
          <v:shape id="_x0000_i1140" type="#_x0000_t75" style="width:141.5pt;height:35.15pt" o:ole="">
            <v:imagedata r:id="rId238" o:title=""/>
          </v:shape>
          <o:OLEObject Type="Embed" ProgID="Equation.DSMT4" ShapeID="_x0000_i1140" DrawAspect="Content" ObjectID="_1590518904" r:id="rId239"/>
        </w:object>
      </w:r>
    </w:p>
    <w:p w:rsidR="007A55C4" w:rsidRDefault="007A55C4" w:rsidP="00EB73B6">
      <w:pPr>
        <w:ind w:left="567" w:hanging="567"/>
        <w:jc w:val="both"/>
        <w:rPr>
          <w:b w:val="0"/>
        </w:rPr>
      </w:pPr>
      <w:r w:rsidRPr="001A218E">
        <w:t>Q</w:t>
      </w:r>
      <w:r>
        <w:t>5</w:t>
      </w:r>
      <w:r w:rsidR="000727D0">
        <w:t>3</w:t>
      </w:r>
      <w:r>
        <w:t>.</w:t>
      </w:r>
      <w:r w:rsidRPr="00B20D5E">
        <w:rPr>
          <w:b w:val="0"/>
        </w:rPr>
        <w:t xml:space="preserve"> </w:t>
      </w:r>
      <w:r>
        <w:rPr>
          <w:b w:val="0"/>
        </w:rPr>
        <w:t xml:space="preserve">Conclusion : </w:t>
      </w:r>
      <w:r w:rsidR="000727D0">
        <w:rPr>
          <w:b w:val="0"/>
        </w:rPr>
        <w:t>le module choisi est supérieur à cette valeur. Il peut donc supporter une plus grande charge. Le pignon est correctement dimensionné.</w:t>
      </w:r>
    </w:p>
    <w:p w:rsidR="00EB73B6" w:rsidRDefault="004568FC" w:rsidP="004568FC">
      <w:pPr>
        <w:jc w:val="both"/>
        <w:rPr>
          <w:b w:val="0"/>
        </w:rPr>
      </w:pPr>
      <w:r w:rsidRPr="001A218E">
        <w:lastRenderedPageBreak/>
        <w:t>Q</w:t>
      </w:r>
      <w:r>
        <w:t>54.</w:t>
      </w:r>
      <w:r w:rsidRPr="00B20D5E">
        <w:rPr>
          <w:b w:val="0"/>
        </w:rPr>
        <w:t xml:space="preserve"> </w:t>
      </w:r>
      <w:r>
        <w:rPr>
          <w:b w:val="0"/>
        </w:rPr>
        <w:t xml:space="preserve">L’équation du moteur </w:t>
      </w:r>
      <w:proofErr w:type="gramStart"/>
      <w:r>
        <w:rPr>
          <w:b w:val="0"/>
        </w:rPr>
        <w:t xml:space="preserve">est </w:t>
      </w:r>
      <w:proofErr w:type="gramEnd"/>
      <w:r w:rsidRPr="004568FC">
        <w:rPr>
          <w:b w:val="0"/>
          <w:position w:val="-28"/>
        </w:rPr>
        <w:object w:dxaOrig="2659" w:dyaOrig="660">
          <v:shape id="_x0000_i1141" type="#_x0000_t75" style="width:133.1pt;height:34.35pt" o:ole="">
            <v:imagedata r:id="rId240" o:title=""/>
          </v:shape>
          <o:OLEObject Type="Embed" ProgID="Equation.DSMT4" ShapeID="_x0000_i1141" DrawAspect="Content" ObjectID="_1590518905" r:id="rId241"/>
        </w:object>
      </w:r>
      <w:r>
        <w:rPr>
          <w:b w:val="0"/>
        </w:rPr>
        <w:t xml:space="preserve">. Je suppose </w:t>
      </w:r>
      <w:proofErr w:type="gramStart"/>
      <w:r>
        <w:rPr>
          <w:b w:val="0"/>
        </w:rPr>
        <w:t xml:space="preserve">que </w:t>
      </w:r>
      <w:proofErr w:type="gramEnd"/>
      <w:r w:rsidRPr="004568FC">
        <w:rPr>
          <w:b w:val="0"/>
          <w:position w:val="-14"/>
        </w:rPr>
        <w:object w:dxaOrig="1440" w:dyaOrig="380">
          <v:shape id="_x0000_i1142" type="#_x0000_t75" style="width:1in;height:19.25pt" o:ole="">
            <v:imagedata r:id="rId242" o:title=""/>
          </v:shape>
          <o:OLEObject Type="Embed" ProgID="Equation.DSMT4" ShapeID="_x0000_i1142" DrawAspect="Content" ObjectID="_1590518906" r:id="rId243"/>
        </w:object>
      </w:r>
      <w:r>
        <w:rPr>
          <w:b w:val="0"/>
        </w:rPr>
        <w:t xml:space="preserve">. </w:t>
      </w:r>
    </w:p>
    <w:p w:rsidR="00EB73B6" w:rsidRDefault="004568FC" w:rsidP="00EB73B6">
      <w:pPr>
        <w:ind w:left="567"/>
        <w:jc w:val="both"/>
        <w:rPr>
          <w:b w:val="0"/>
        </w:rPr>
      </w:pPr>
      <w:r>
        <w:rPr>
          <w:b w:val="0"/>
        </w:rPr>
        <w:t xml:space="preserve">Donc </w:t>
      </w:r>
      <w:r w:rsidR="00EB73B6" w:rsidRPr="004568FC">
        <w:rPr>
          <w:b w:val="0"/>
          <w:position w:val="-28"/>
        </w:rPr>
        <w:object w:dxaOrig="3440" w:dyaOrig="700">
          <v:shape id="_x0000_i1143" type="#_x0000_t75" style="width:171.65pt;height:35.15pt" o:ole="">
            <v:imagedata r:id="rId244" o:title=""/>
          </v:shape>
          <o:OLEObject Type="Embed" ProgID="Equation.DSMT4" ShapeID="_x0000_i1143" DrawAspect="Content" ObjectID="_1590518907" r:id="rId245"/>
        </w:object>
      </w:r>
      <w:r w:rsidR="00EB73B6">
        <w:rPr>
          <w:b w:val="0"/>
        </w:rPr>
        <w:t xml:space="preserve"> </w:t>
      </w:r>
    </w:p>
    <w:p w:rsidR="004568FC" w:rsidRDefault="00EB73B6" w:rsidP="00EB73B6">
      <w:pPr>
        <w:ind w:left="567"/>
        <w:jc w:val="both"/>
        <w:rPr>
          <w:b w:val="0"/>
        </w:rPr>
      </w:pPr>
      <w:r w:rsidRPr="00EB73B6">
        <w:rPr>
          <w:b w:val="0"/>
          <w:position w:val="-32"/>
        </w:rPr>
        <w:object w:dxaOrig="6979" w:dyaOrig="740">
          <v:shape id="_x0000_i1144" type="#_x0000_t75" style="width:349.95pt;height:37.65pt" o:ole="">
            <v:imagedata r:id="rId246" o:title=""/>
          </v:shape>
          <o:OLEObject Type="Embed" ProgID="Equation.DSMT4" ShapeID="_x0000_i1144" DrawAspect="Content" ObjectID="_1590518908" r:id="rId247"/>
        </w:object>
      </w:r>
    </w:p>
    <w:p w:rsidR="00EB73B6" w:rsidRDefault="00EB73B6" w:rsidP="00EB73B6">
      <w:pPr>
        <w:jc w:val="both"/>
        <w:rPr>
          <w:b w:val="0"/>
        </w:rPr>
      </w:pPr>
      <w:r w:rsidRPr="001A218E">
        <w:t>Q</w:t>
      </w:r>
      <w:r>
        <w:t>55.</w:t>
      </w:r>
      <w:r w:rsidRPr="00B20D5E">
        <w:rPr>
          <w:b w:val="0"/>
        </w:rPr>
        <w:t xml:space="preserve"> </w:t>
      </w:r>
      <w:r w:rsidRPr="004568FC">
        <w:rPr>
          <w:b w:val="0"/>
          <w:position w:val="-28"/>
        </w:rPr>
        <w:object w:dxaOrig="1120" w:dyaOrig="660">
          <v:shape id="_x0000_i1145" type="#_x0000_t75" style="width:56.1pt;height:34.35pt" o:ole="">
            <v:imagedata r:id="rId248" o:title=""/>
          </v:shape>
          <o:OLEObject Type="Embed" ProgID="Equation.DSMT4" ShapeID="_x0000_i1145" DrawAspect="Content" ObjectID="_1590518909" r:id="rId249"/>
        </w:object>
      </w:r>
    </w:p>
    <w:p w:rsidR="00EB73B6" w:rsidRDefault="00EB73B6" w:rsidP="00D67ED8">
      <w:pPr>
        <w:ind w:left="567"/>
        <w:jc w:val="both"/>
        <w:rPr>
          <w:b w:val="0"/>
        </w:rPr>
      </w:pPr>
      <w:r w:rsidRPr="00EB73B6">
        <w:rPr>
          <w:b w:val="0"/>
          <w:position w:val="-32"/>
        </w:rPr>
        <w:object w:dxaOrig="4500" w:dyaOrig="740">
          <v:shape id="_x0000_i1146" type="#_x0000_t75" style="width:225.2pt;height:37.65pt" o:ole="">
            <v:imagedata r:id="rId250" o:title=""/>
          </v:shape>
          <o:OLEObject Type="Embed" ProgID="Equation.DSMT4" ShapeID="_x0000_i1146" DrawAspect="Content" ObjectID="_1590518910" r:id="rId251"/>
        </w:object>
      </w:r>
    </w:p>
    <w:p w:rsidR="00141F10" w:rsidRDefault="00141F10" w:rsidP="00141F10">
      <w:pPr>
        <w:jc w:val="both"/>
        <w:rPr>
          <w:b w:val="0"/>
        </w:rPr>
      </w:pPr>
      <w:r w:rsidRPr="001A218E">
        <w:t>Q</w:t>
      </w:r>
      <w:r>
        <w:t>56.</w:t>
      </w:r>
      <w:r w:rsidRPr="00B20D5E">
        <w:rPr>
          <w:b w:val="0"/>
        </w:rPr>
        <w:t xml:space="preserve"> </w:t>
      </w:r>
      <w:r w:rsidRPr="00141F10">
        <w:rPr>
          <w:b w:val="0"/>
          <w:position w:val="-34"/>
        </w:rPr>
        <w:object w:dxaOrig="6360" w:dyaOrig="800">
          <v:shape id="_x0000_i1147" type="#_x0000_t75" style="width:318.15pt;height:41pt" o:ole="">
            <v:imagedata r:id="rId252" o:title=""/>
          </v:shape>
          <o:OLEObject Type="Embed" ProgID="Equation.DSMT4" ShapeID="_x0000_i1147" DrawAspect="Content" ObjectID="_1590518911" r:id="rId253"/>
        </w:object>
      </w:r>
    </w:p>
    <w:p w:rsidR="000727D0" w:rsidRDefault="00141F10" w:rsidP="00D67ED8">
      <w:pPr>
        <w:ind w:left="567"/>
        <w:jc w:val="both"/>
        <w:rPr>
          <w:b w:val="0"/>
        </w:rPr>
      </w:pPr>
      <w:r>
        <w:rPr>
          <w:b w:val="0"/>
        </w:rPr>
        <w:t xml:space="preserve">Donc pour </w:t>
      </w:r>
      <w:r w:rsidRPr="00141F10">
        <w:rPr>
          <w:b w:val="0"/>
          <w:position w:val="-12"/>
        </w:rPr>
        <w:object w:dxaOrig="1440" w:dyaOrig="360">
          <v:shape id="_x0000_i1148" type="#_x0000_t75" style="width:1in;height:18.4pt" o:ole="">
            <v:imagedata r:id="rId254" o:title=""/>
          </v:shape>
          <o:OLEObject Type="Embed" ProgID="Equation.DSMT4" ShapeID="_x0000_i1148" DrawAspect="Content" ObjectID="_1590518912" r:id="rId255"/>
        </w:object>
      </w:r>
      <w:r>
        <w:rPr>
          <w:b w:val="0"/>
        </w:rPr>
        <w:t xml:space="preserve"> </w:t>
      </w:r>
      <w:r w:rsidRPr="00141F10">
        <w:rPr>
          <w:b w:val="0"/>
          <w:position w:val="-28"/>
        </w:rPr>
        <w:object w:dxaOrig="2600" w:dyaOrig="660">
          <v:shape id="_x0000_i1149" type="#_x0000_t75" style="width:129.75pt;height:34.35pt" o:ole="">
            <v:imagedata r:id="rId256" o:title=""/>
          </v:shape>
          <o:OLEObject Type="Embed" ProgID="Equation.DSMT4" ShapeID="_x0000_i1149" DrawAspect="Content" ObjectID="_1590518913" r:id="rId257"/>
        </w:object>
      </w:r>
    </w:p>
    <w:p w:rsidR="00141F10" w:rsidRDefault="00141F10" w:rsidP="00D67ED8">
      <w:pPr>
        <w:ind w:left="567"/>
        <w:jc w:val="both"/>
        <w:rPr>
          <w:b w:val="0"/>
        </w:rPr>
      </w:pPr>
      <w:r>
        <w:rPr>
          <w:b w:val="0"/>
        </w:rPr>
        <w:t>Le cahier des charges est respecté.</w:t>
      </w:r>
    </w:p>
    <w:p w:rsidR="00141F10" w:rsidRDefault="00141F10" w:rsidP="00EB73B6">
      <w:pPr>
        <w:jc w:val="both"/>
        <w:rPr>
          <w:b w:val="0"/>
        </w:rPr>
      </w:pPr>
    </w:p>
    <w:p w:rsidR="00141F10" w:rsidRDefault="00141F10" w:rsidP="00141F10">
      <w:pPr>
        <w:jc w:val="both"/>
        <w:rPr>
          <w:b w:val="0"/>
        </w:rPr>
      </w:pPr>
      <w:r w:rsidRPr="001A218E">
        <w:t>Q</w:t>
      </w:r>
      <w:r>
        <w:t>57.</w:t>
      </w:r>
      <w:r w:rsidRPr="00B20D5E">
        <w:rPr>
          <w:b w:val="0"/>
        </w:rPr>
        <w:t xml:space="preserve"> </w:t>
      </w:r>
      <w:r w:rsidR="008707C7">
        <w:rPr>
          <w:b w:val="0"/>
        </w:rPr>
        <w:t>Nombre de point</w:t>
      </w:r>
      <w:r w:rsidR="00444C72">
        <w:rPr>
          <w:b w:val="0"/>
        </w:rPr>
        <w:t>s</w:t>
      </w:r>
      <w:r w:rsidR="008707C7">
        <w:rPr>
          <w:b w:val="0"/>
        </w:rPr>
        <w:t xml:space="preserve"> du codeur</w:t>
      </w:r>
    </w:p>
    <w:p w:rsidR="000D0CFA" w:rsidRDefault="000D0CFA" w:rsidP="00D67ED8">
      <w:pPr>
        <w:ind w:left="567"/>
        <w:jc w:val="both"/>
        <w:rPr>
          <w:b w:val="0"/>
        </w:rPr>
      </w:pPr>
      <w:r>
        <w:rPr>
          <w:b w:val="0"/>
        </w:rPr>
        <w:t xml:space="preserve">Lorsque le système DBB se déplace de 0,1mm, le pignon a tourné </w:t>
      </w:r>
      <w:r w:rsidRPr="000D0CFA">
        <w:rPr>
          <w:b w:val="0"/>
          <w:position w:val="-32"/>
        </w:rPr>
        <w:object w:dxaOrig="1719" w:dyaOrig="740">
          <v:shape id="_x0000_i1150" type="#_x0000_t75" style="width:86.25pt;height:37.65pt" o:ole="">
            <v:imagedata r:id="rId258" o:title=""/>
          </v:shape>
          <o:OLEObject Type="Embed" ProgID="Equation.DSMT4" ShapeID="_x0000_i1150" DrawAspect="Content" ObjectID="_1590518914" r:id="rId259"/>
        </w:object>
      </w:r>
      <w:r>
        <w:rPr>
          <w:b w:val="0"/>
        </w:rPr>
        <w:t xml:space="preserve"> et le moteur </w:t>
      </w:r>
      <w:proofErr w:type="gramStart"/>
      <w:r>
        <w:rPr>
          <w:b w:val="0"/>
        </w:rPr>
        <w:t xml:space="preserve">de </w:t>
      </w:r>
      <w:proofErr w:type="gramEnd"/>
      <w:r w:rsidRPr="000D0CFA">
        <w:rPr>
          <w:b w:val="0"/>
          <w:position w:val="-24"/>
        </w:rPr>
        <w:object w:dxaOrig="2980" w:dyaOrig="620">
          <v:shape id="_x0000_i1151" type="#_x0000_t75" style="width:149.85pt;height:31.8pt" o:ole="">
            <v:imagedata r:id="rId260" o:title=""/>
          </v:shape>
          <o:OLEObject Type="Embed" ProgID="Equation.DSMT4" ShapeID="_x0000_i1151" DrawAspect="Content" ObjectID="_1590518915" r:id="rId261"/>
        </w:object>
      </w:r>
      <w:r>
        <w:rPr>
          <w:b w:val="0"/>
        </w:rPr>
        <w:t>. Il faut donc être capable de mesurer 0,033</w:t>
      </w:r>
      <w:r w:rsidRPr="000D0CFA">
        <w:rPr>
          <w:b w:val="0"/>
          <w:vertAlign w:val="superscript"/>
        </w:rPr>
        <w:t>i</w:t>
      </w:r>
      <w:r w:rsidR="00444C72">
        <w:rPr>
          <w:b w:val="0"/>
          <w:vertAlign w:val="superscript"/>
        </w:rPr>
        <w:t>è</w:t>
      </w:r>
      <w:r w:rsidRPr="000D0CFA">
        <w:rPr>
          <w:b w:val="0"/>
          <w:vertAlign w:val="superscript"/>
        </w:rPr>
        <w:t>me</w:t>
      </w:r>
      <w:r>
        <w:rPr>
          <w:b w:val="0"/>
        </w:rPr>
        <w:t xml:space="preserve"> de tour. Le codeur devra donc disposer d’au moins 31 points / tour.</w:t>
      </w:r>
    </w:p>
    <w:p w:rsidR="000D0CFA" w:rsidRDefault="000D0CFA" w:rsidP="00141F10">
      <w:pPr>
        <w:jc w:val="both"/>
        <w:rPr>
          <w:b w:val="0"/>
        </w:rPr>
      </w:pPr>
    </w:p>
    <w:p w:rsidR="00D67ED8" w:rsidRDefault="00D67ED8" w:rsidP="000500C7">
      <w:pPr>
        <w:ind w:left="567" w:hanging="567"/>
        <w:jc w:val="both"/>
        <w:rPr>
          <w:b w:val="0"/>
        </w:rPr>
      </w:pPr>
      <w:r w:rsidRPr="001A218E">
        <w:t>Q</w:t>
      </w:r>
      <w:r>
        <w:t>58.</w:t>
      </w:r>
      <w:r w:rsidRPr="00B20D5E">
        <w:rPr>
          <w:b w:val="0"/>
        </w:rPr>
        <w:t xml:space="preserve"> </w:t>
      </w:r>
      <w:r>
        <w:rPr>
          <w:b w:val="0"/>
        </w:rPr>
        <w:t>Le codeur à choisir : Ils conviennent tous, puisqu’ils fournissent au minimum 50 impulsion</w:t>
      </w:r>
      <w:r w:rsidR="00444C72">
        <w:rPr>
          <w:b w:val="0"/>
        </w:rPr>
        <w:t>s</w:t>
      </w:r>
      <w:r>
        <w:rPr>
          <w:b w:val="0"/>
        </w:rPr>
        <w:t xml:space="preserve"> par tour. On choisit </w:t>
      </w:r>
      <w:proofErr w:type="gramStart"/>
      <w:r>
        <w:rPr>
          <w:b w:val="0"/>
        </w:rPr>
        <w:t>le IE2-50</w:t>
      </w:r>
      <w:proofErr w:type="gramEnd"/>
    </w:p>
    <w:p w:rsidR="00D67ED8" w:rsidRDefault="00D67ED8" w:rsidP="000500C7">
      <w:pPr>
        <w:ind w:left="567"/>
        <w:jc w:val="both"/>
        <w:rPr>
          <w:b w:val="0"/>
        </w:rPr>
      </w:pPr>
      <w:r>
        <w:rPr>
          <w:b w:val="0"/>
        </w:rPr>
        <w:t xml:space="preserve">Vérification de la fréquence : on a une vitesse de 2000 tr/min soit </w:t>
      </w:r>
      <w:r w:rsidRPr="00D67ED8">
        <w:rPr>
          <w:b w:val="0"/>
          <w:position w:val="-24"/>
        </w:rPr>
        <w:object w:dxaOrig="480" w:dyaOrig="620">
          <v:shape id="_x0000_i1152" type="#_x0000_t75" style="width:24.3pt;height:31.8pt" o:ole="">
            <v:imagedata r:id="rId262" o:title=""/>
          </v:shape>
          <o:OLEObject Type="Embed" ProgID="Equation.DSMT4" ShapeID="_x0000_i1152" DrawAspect="Content" ObjectID="_1590518916" r:id="rId263"/>
        </w:object>
      </w:r>
      <w:r>
        <w:rPr>
          <w:b w:val="0"/>
        </w:rPr>
        <w:t>tr/s. Et comme chaque tour délivre N impulsions, la fréquence du signal sur les sorties A ou B est de </w:t>
      </w:r>
      <w:proofErr w:type="gramStart"/>
      <w:r>
        <w:rPr>
          <w:b w:val="0"/>
        </w:rPr>
        <w:t xml:space="preserve">: </w:t>
      </w:r>
      <w:r w:rsidRPr="00D67ED8">
        <w:rPr>
          <w:b w:val="0"/>
          <w:position w:val="-24"/>
        </w:rPr>
        <w:object w:dxaOrig="1820" w:dyaOrig="620">
          <v:shape id="_x0000_i1153" type="#_x0000_t75" style="width:91.25pt;height:31.8pt" o:ole="">
            <v:imagedata r:id="rId264" o:title=""/>
          </v:shape>
          <o:OLEObject Type="Embed" ProgID="Equation.DSMT4" ShapeID="_x0000_i1153" DrawAspect="Content" ObjectID="_1590518917" r:id="rId265"/>
        </w:object>
      </w:r>
      <w:r>
        <w:rPr>
          <w:b w:val="0"/>
        </w:rPr>
        <w:t>.</w:t>
      </w:r>
      <w:proofErr w:type="gramEnd"/>
      <w:r>
        <w:rPr>
          <w:b w:val="0"/>
        </w:rPr>
        <w:t xml:space="preserve"> Cette valeur est en deçà de la fréquence maximale admissible par la carte contrôleur de mouvement.</w:t>
      </w:r>
    </w:p>
    <w:p w:rsidR="000F36BB" w:rsidRDefault="000500C7" w:rsidP="000F36BB">
      <w:pPr>
        <w:ind w:left="567" w:hanging="567"/>
        <w:jc w:val="both"/>
        <w:rPr>
          <w:b w:val="0"/>
        </w:rPr>
      </w:pPr>
      <w:r w:rsidRPr="001A218E">
        <w:t>Q</w:t>
      </w:r>
      <w:r>
        <w:t>5</w:t>
      </w:r>
      <w:r w:rsidR="000F36BB">
        <w:t>9</w:t>
      </w:r>
      <w:r>
        <w:t>.</w:t>
      </w:r>
      <w:r w:rsidRPr="00B20D5E">
        <w:rPr>
          <w:b w:val="0"/>
        </w:rPr>
        <w:t xml:space="preserve"> </w:t>
      </w:r>
      <w:r w:rsidR="000F36BB">
        <w:rPr>
          <w:b w:val="0"/>
        </w:rPr>
        <w:t>Longueur d’une trame Bus CAN :</w:t>
      </w:r>
    </w:p>
    <w:p w:rsidR="000F36BB" w:rsidRPr="000F36BB" w:rsidRDefault="000F36BB" w:rsidP="000F36BB">
      <w:pPr>
        <w:ind w:left="567"/>
        <w:jc w:val="both"/>
        <w:rPr>
          <w:b w:val="0"/>
        </w:rPr>
      </w:pPr>
      <w:r w:rsidRPr="000F36BB">
        <w:rPr>
          <w:b w:val="0"/>
        </w:rPr>
        <w:t>A l’aide du document 8, on a</w:t>
      </w:r>
      <w:r>
        <w:rPr>
          <w:b w:val="0"/>
        </w:rPr>
        <w:t> :</w:t>
      </w:r>
    </w:p>
    <w:tbl>
      <w:tblPr>
        <w:tblStyle w:val="Grilledutableau"/>
        <w:tblW w:w="0" w:type="auto"/>
        <w:jc w:val="center"/>
        <w:tblLook w:val="04A0"/>
      </w:tblPr>
      <w:tblGrid>
        <w:gridCol w:w="3227"/>
        <w:gridCol w:w="1701"/>
      </w:tblGrid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both"/>
              <w:rPr>
                <w:b w:val="0"/>
              </w:rPr>
            </w:pPr>
            <w:r>
              <w:rPr>
                <w:b w:val="0"/>
              </w:rPr>
              <w:t>Champs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both"/>
              <w:rPr>
                <w:b w:val="0"/>
              </w:rPr>
            </w:pPr>
            <w:r>
              <w:rPr>
                <w:b w:val="0"/>
              </w:rPr>
              <w:t>Nb de bits</w:t>
            </w:r>
          </w:p>
        </w:tc>
      </w:tr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SOF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1</w:t>
            </w:r>
          </w:p>
        </w:tc>
      </w:tr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Identificateur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11</w:t>
            </w:r>
          </w:p>
        </w:tc>
      </w:tr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RTR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1</w:t>
            </w:r>
          </w:p>
        </w:tc>
      </w:tr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Commande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6</w:t>
            </w:r>
          </w:p>
        </w:tc>
      </w:tr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Données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8 * 8 = 64</w:t>
            </w:r>
          </w:p>
        </w:tc>
      </w:tr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CRC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16</w:t>
            </w:r>
          </w:p>
        </w:tc>
      </w:tr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ACK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2</w:t>
            </w:r>
          </w:p>
        </w:tc>
      </w:tr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EOF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7</w:t>
            </w:r>
          </w:p>
        </w:tc>
      </w:tr>
      <w:tr w:rsidR="000F36BB" w:rsidTr="000F36BB">
        <w:trPr>
          <w:jc w:val="center"/>
        </w:trPr>
        <w:tc>
          <w:tcPr>
            <w:tcW w:w="3227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Total</w:t>
            </w:r>
          </w:p>
        </w:tc>
        <w:tc>
          <w:tcPr>
            <w:tcW w:w="1701" w:type="dxa"/>
          </w:tcPr>
          <w:p w:rsidR="000F36BB" w:rsidRDefault="000F36BB" w:rsidP="000F36BB">
            <w:pPr>
              <w:jc w:val="center"/>
              <w:rPr>
                <w:b w:val="0"/>
              </w:rPr>
            </w:pPr>
            <w:r>
              <w:rPr>
                <w:b w:val="0"/>
              </w:rPr>
              <w:t>108 bits</w:t>
            </w:r>
          </w:p>
        </w:tc>
      </w:tr>
    </w:tbl>
    <w:p w:rsidR="000F36BB" w:rsidRDefault="000F36BB" w:rsidP="000F36BB">
      <w:pPr>
        <w:ind w:left="567" w:hanging="567"/>
        <w:jc w:val="both"/>
      </w:pPr>
    </w:p>
    <w:p w:rsidR="000F36BB" w:rsidRPr="00C325BF" w:rsidRDefault="000F36BB" w:rsidP="000F36BB">
      <w:pPr>
        <w:ind w:left="567" w:hanging="567"/>
        <w:jc w:val="both"/>
        <w:rPr>
          <w:b w:val="0"/>
        </w:rPr>
      </w:pPr>
      <w:r w:rsidRPr="00C325BF">
        <w:t>Q60.</w:t>
      </w:r>
      <w:r w:rsidRPr="00C325BF">
        <w:rPr>
          <w:b w:val="0"/>
        </w:rPr>
        <w:t xml:space="preserve"> Durée d’une trame Bus CAN :</w:t>
      </w:r>
    </w:p>
    <w:p w:rsidR="00141F10" w:rsidRDefault="000F36BB" w:rsidP="000F36BB">
      <w:pPr>
        <w:ind w:left="567"/>
        <w:jc w:val="both"/>
        <w:rPr>
          <w:b w:val="0"/>
        </w:rPr>
      </w:pPr>
      <w:r w:rsidRPr="000F36BB">
        <w:rPr>
          <w:b w:val="0"/>
        </w:rPr>
        <w:lastRenderedPageBreak/>
        <w:t xml:space="preserve">1 bit dure 8 </w:t>
      </w:r>
      <w:r>
        <w:rPr>
          <w:b w:val="0"/>
          <w:lang w:val="en-US"/>
        </w:rPr>
        <w:sym w:font="Symbol" w:char="F06D"/>
      </w:r>
      <w:r w:rsidRPr="000F36BB">
        <w:rPr>
          <w:b w:val="0"/>
        </w:rPr>
        <w:t>s. Le d</w:t>
      </w:r>
      <w:r>
        <w:rPr>
          <w:b w:val="0"/>
        </w:rPr>
        <w:t>é</w:t>
      </w:r>
      <w:r w:rsidRPr="000F36BB">
        <w:rPr>
          <w:b w:val="0"/>
        </w:rPr>
        <w:t>bit b</w:t>
      </w:r>
      <w:r>
        <w:rPr>
          <w:b w:val="0"/>
        </w:rPr>
        <w:t xml:space="preserve">inaire </w:t>
      </w:r>
      <w:proofErr w:type="gramStart"/>
      <w:r>
        <w:rPr>
          <w:b w:val="0"/>
        </w:rPr>
        <w:t xml:space="preserve">est </w:t>
      </w:r>
      <w:proofErr w:type="gramEnd"/>
      <w:r w:rsidRPr="00D67ED8">
        <w:rPr>
          <w:b w:val="0"/>
          <w:position w:val="-24"/>
        </w:rPr>
        <w:object w:dxaOrig="2220" w:dyaOrig="620">
          <v:shape id="_x0000_i1154" type="#_x0000_t75" style="width:111.35pt;height:31.8pt" o:ole="">
            <v:imagedata r:id="rId266" o:title=""/>
          </v:shape>
          <o:OLEObject Type="Embed" ProgID="Equation.DSMT4" ShapeID="_x0000_i1154" DrawAspect="Content" ObjectID="_1590518918" r:id="rId267"/>
        </w:object>
      </w:r>
      <w:r>
        <w:rPr>
          <w:b w:val="0"/>
        </w:rPr>
        <w:t>.</w:t>
      </w:r>
    </w:p>
    <w:p w:rsidR="000F36BB" w:rsidRDefault="000F36BB" w:rsidP="000F36BB">
      <w:pPr>
        <w:ind w:left="567"/>
        <w:jc w:val="both"/>
        <w:rPr>
          <w:b w:val="0"/>
        </w:rPr>
      </w:pPr>
      <w:r>
        <w:rPr>
          <w:b w:val="0"/>
        </w:rPr>
        <w:t>Et l</w:t>
      </w:r>
      <w:r w:rsidR="00444C72">
        <w:rPr>
          <w:b w:val="0"/>
        </w:rPr>
        <w:t>a</w:t>
      </w:r>
      <w:r>
        <w:rPr>
          <w:b w:val="0"/>
        </w:rPr>
        <w:t xml:space="preserve"> trame nécessite </w:t>
      </w:r>
      <w:r w:rsidRPr="000F36BB">
        <w:rPr>
          <w:b w:val="0"/>
          <w:position w:val="-12"/>
        </w:rPr>
        <w:object w:dxaOrig="2920" w:dyaOrig="380">
          <v:shape id="_x0000_i1155" type="#_x0000_t75" style="width:146.5pt;height:19.25pt" o:ole="">
            <v:imagedata r:id="rId268" o:title=""/>
          </v:shape>
          <o:OLEObject Type="Embed" ProgID="Equation.DSMT4" ShapeID="_x0000_i1155" DrawAspect="Content" ObjectID="_1590518919" r:id="rId269"/>
        </w:object>
      </w:r>
    </w:p>
    <w:p w:rsidR="00A576A0" w:rsidRDefault="00A576A0" w:rsidP="000F36BB">
      <w:pPr>
        <w:ind w:left="567"/>
        <w:jc w:val="both"/>
        <w:rPr>
          <w:b w:val="0"/>
        </w:rPr>
      </w:pPr>
      <w:r>
        <w:rPr>
          <w:b w:val="0"/>
        </w:rPr>
        <w:t>Cette trame peut donc être transmise en moins de 1ms.</w:t>
      </w:r>
    </w:p>
    <w:p w:rsidR="00A576A0" w:rsidRPr="00D536A9" w:rsidRDefault="00A576A0" w:rsidP="00A576A0">
      <w:pPr>
        <w:ind w:left="567" w:hanging="567"/>
        <w:jc w:val="both"/>
      </w:pPr>
    </w:p>
    <w:p w:rsidR="00A576A0" w:rsidRPr="00A576A0" w:rsidRDefault="00A576A0" w:rsidP="00A576A0">
      <w:pPr>
        <w:ind w:left="567" w:hanging="567"/>
        <w:jc w:val="both"/>
        <w:rPr>
          <w:b w:val="0"/>
        </w:rPr>
      </w:pPr>
      <w:r w:rsidRPr="00A576A0">
        <w:t>Q61.</w:t>
      </w:r>
      <w:r w:rsidRPr="00A576A0">
        <w:rPr>
          <w:b w:val="0"/>
        </w:rPr>
        <w:t xml:space="preserve"> Champs identificateur :</w:t>
      </w:r>
    </w:p>
    <w:p w:rsidR="00A576A0" w:rsidRDefault="00A576A0" w:rsidP="000F36BB">
      <w:pPr>
        <w:ind w:left="567"/>
        <w:jc w:val="both"/>
        <w:rPr>
          <w:b w:val="0"/>
        </w:rPr>
      </w:pPr>
      <w:r>
        <w:rPr>
          <w:b w:val="0"/>
        </w:rPr>
        <w:t>Le code de la fonction est 0001</w:t>
      </w:r>
      <w:r w:rsidRPr="00A576A0">
        <w:rPr>
          <w:b w:val="0"/>
          <w:vertAlign w:val="subscript"/>
        </w:rPr>
        <w:t>2</w:t>
      </w:r>
    </w:p>
    <w:p w:rsidR="00A576A0" w:rsidRDefault="00A576A0" w:rsidP="000F36BB">
      <w:pPr>
        <w:ind w:left="567"/>
        <w:jc w:val="both"/>
        <w:rPr>
          <w:b w:val="0"/>
        </w:rPr>
      </w:pPr>
      <w:r>
        <w:rPr>
          <w:b w:val="0"/>
        </w:rPr>
        <w:t>L’adresse du nœud est : 0000110</w:t>
      </w:r>
      <w:r w:rsidRPr="00A576A0">
        <w:rPr>
          <w:b w:val="0"/>
          <w:vertAlign w:val="subscript"/>
        </w:rPr>
        <w:t>2</w:t>
      </w:r>
    </w:p>
    <w:p w:rsidR="00D67687" w:rsidRDefault="00D67687" w:rsidP="000F36BB">
      <w:pPr>
        <w:ind w:left="567"/>
        <w:jc w:val="both"/>
        <w:rPr>
          <w:b w:val="0"/>
        </w:rPr>
      </w:pPr>
    </w:p>
    <w:p w:rsidR="00C325BF" w:rsidRDefault="00D67687">
      <w:pPr>
        <w:ind w:left="567" w:hanging="567"/>
        <w:jc w:val="both"/>
        <w:rPr>
          <w:b w:val="0"/>
        </w:rPr>
      </w:pPr>
      <w:r w:rsidRPr="00A576A0">
        <w:t>Q6</w:t>
      </w:r>
      <w:r>
        <w:t>2</w:t>
      </w:r>
      <w:r w:rsidRPr="00A576A0">
        <w:t>.</w:t>
      </w:r>
      <w:r>
        <w:t xml:space="preserve"> </w:t>
      </w:r>
      <w:r w:rsidR="00A576A0">
        <w:rPr>
          <w:b w:val="0"/>
        </w:rPr>
        <w:t>Cela donne (000 1000 0110)</w:t>
      </w:r>
      <w:r w:rsidR="00A576A0" w:rsidRPr="00A576A0">
        <w:rPr>
          <w:b w:val="0"/>
          <w:vertAlign w:val="subscript"/>
        </w:rPr>
        <w:t>2</w:t>
      </w:r>
      <w:r w:rsidR="00A576A0">
        <w:rPr>
          <w:b w:val="0"/>
        </w:rPr>
        <w:t xml:space="preserve">   soit  (0 85)</w:t>
      </w:r>
      <w:r w:rsidR="00A576A0">
        <w:rPr>
          <w:b w:val="0"/>
          <w:vertAlign w:val="subscript"/>
        </w:rPr>
        <w:t>16</w:t>
      </w:r>
      <w:r w:rsidR="00A576A0">
        <w:rPr>
          <w:b w:val="0"/>
        </w:rPr>
        <w:t xml:space="preserve">. Cet identificateur indique bien un message d’urgence.  </w:t>
      </w:r>
    </w:p>
    <w:p w:rsidR="00C26F4C" w:rsidRDefault="00C26F4C">
      <w:pPr>
        <w:ind w:left="567" w:hanging="567"/>
        <w:jc w:val="both"/>
        <w:rPr>
          <w:b w:val="0"/>
        </w:rPr>
      </w:pPr>
    </w:p>
    <w:p w:rsidR="00C26F4C" w:rsidRDefault="00C26F4C">
      <w:pPr>
        <w:ind w:left="567" w:hanging="567"/>
        <w:jc w:val="both"/>
      </w:pPr>
      <w:r w:rsidRPr="00C26F4C">
        <w:t>Q63 et Q64</w:t>
      </w:r>
      <w:r w:rsidR="002520A1">
        <w:t>.</w:t>
      </w:r>
    </w:p>
    <w:p w:rsidR="002520A1" w:rsidRPr="00D852A6" w:rsidRDefault="002520A1" w:rsidP="00D852A6">
      <w:pPr>
        <w:ind w:left="567"/>
        <w:jc w:val="both"/>
        <w:rPr>
          <w:b w:val="0"/>
        </w:rPr>
      </w:pPr>
      <w:r>
        <w:rPr>
          <w:b w:val="0"/>
        </w:rPr>
        <w:t>Les deux propositions, p</w:t>
      </w:r>
      <w:r w:rsidRPr="002520A1">
        <w:rPr>
          <w:b w:val="0"/>
        </w:rPr>
        <w:t>ages suivantes</w:t>
      </w:r>
      <w:r>
        <w:rPr>
          <w:b w:val="0"/>
        </w:rPr>
        <w:t>, répondent au cahier des charges</w:t>
      </w:r>
      <w:r w:rsidR="00D852A6">
        <w:rPr>
          <w:b w:val="0"/>
        </w:rPr>
        <w:t xml:space="preserve">. </w:t>
      </w:r>
      <w:r w:rsidR="00D852A6" w:rsidRPr="00D852A6">
        <w:rPr>
          <w:b w:val="0"/>
        </w:rPr>
        <w:t>La solution à base de clavette permet de transmettre un couple plus important que celle à base de vis de pression.</w:t>
      </w:r>
      <w:r w:rsidRPr="00D852A6">
        <w:rPr>
          <w:b w:val="0"/>
        </w:rPr>
        <w:t xml:space="preserve"> </w:t>
      </w:r>
    </w:p>
    <w:p w:rsidR="00C26F4C" w:rsidRPr="002520A1" w:rsidRDefault="00C26F4C">
      <w:pPr>
        <w:ind w:left="567" w:hanging="567"/>
        <w:jc w:val="both"/>
        <w:rPr>
          <w:ins w:id="9" w:author="UPSTI" w:date="2018-06-08T22:51:00Z"/>
          <w:b w:val="0"/>
        </w:rPr>
        <w:sectPr w:rsidR="00C26F4C" w:rsidRPr="002520A1" w:rsidSect="00A3655E">
          <w:footerReference w:type="default" r:id="rId270"/>
          <w:pgSz w:w="11906" w:h="16838"/>
          <w:pgMar w:top="1417" w:right="1417" w:bottom="1417" w:left="1418" w:header="708" w:footer="708" w:gutter="0"/>
          <w:cols w:space="708"/>
          <w:docGrid w:linePitch="360"/>
        </w:sectPr>
      </w:pPr>
    </w:p>
    <w:p w:rsidR="00FD75B9" w:rsidRDefault="002520A1">
      <w:pPr>
        <w:ind w:left="567" w:hanging="567"/>
        <w:jc w:val="both"/>
        <w:rPr>
          <w:ins w:id="10" w:author="UPSTI" w:date="2018-06-14T21:36:00Z"/>
        </w:rPr>
      </w:pPr>
      <w:ins w:id="11" w:author="UPSTI" w:date="2018-06-14T21:36:00Z">
        <w:r>
          <w:rPr>
            <w:noProof/>
            <w:lang w:eastAsia="fr-FR"/>
          </w:rPr>
          <w:lastRenderedPageBreak/>
          <w:drawing>
            <wp:inline distT="0" distB="0" distL="0" distR="0">
              <wp:extent cx="8892540" cy="6283048"/>
              <wp:effectExtent l="19050" t="0" r="3810" b="0"/>
              <wp:docPr id="136" name="Image 1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6"/>
                      <pic:cNvPicPr>
                        <a:picLocks noChangeAspect="1" noChangeArrowheads="1"/>
                      </pic:cNvPicPr>
                    </pic:nvPicPr>
                    <pic:blipFill>
                      <a:blip r:embed="rId27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892540" cy="628304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:rsidR="002520A1" w:rsidRPr="00C26F4C" w:rsidRDefault="002520A1">
      <w:pPr>
        <w:ind w:left="567" w:hanging="567"/>
        <w:jc w:val="both"/>
      </w:pPr>
      <w:ins w:id="12" w:author="UPSTI" w:date="2018-06-14T21:37:00Z">
        <w:r>
          <w:rPr>
            <w:noProof/>
            <w:lang w:eastAsia="fr-FR"/>
          </w:rPr>
          <w:lastRenderedPageBreak/>
          <w:drawing>
            <wp:inline distT="0" distB="0" distL="0" distR="0">
              <wp:extent cx="8892540" cy="6283048"/>
              <wp:effectExtent l="19050" t="0" r="3810" b="0"/>
              <wp:docPr id="139" name="Image 1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9"/>
                      <pic:cNvPicPr>
                        <a:picLocks noChangeAspect="1" noChangeArrowheads="1"/>
                      </pic:cNvPicPr>
                    </pic:nvPicPr>
                    <pic:blipFill>
                      <a:blip r:embed="rId27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892540" cy="628304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sectPr w:rsidR="002520A1" w:rsidRPr="00C26F4C" w:rsidSect="00C26F4C">
      <w:pgSz w:w="16838" w:h="11906" w:orient="landscape"/>
      <w:pgMar w:top="1417" w:right="1417" w:bottom="1418" w:left="1417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C18377F" w15:done="0"/>
  <w15:commentEx w15:paraId="4CC0EA68" w15:done="0"/>
  <w15:commentEx w15:paraId="2AF9962B" w15:done="0"/>
  <w15:commentEx w15:paraId="2EF3E3C1" w15:done="0"/>
  <w15:commentEx w15:paraId="55416555" w15:done="0"/>
  <w15:commentEx w15:paraId="7D9EFE50" w15:done="0"/>
  <w15:commentEx w15:paraId="2FE63D9A" w15:done="0"/>
  <w15:commentEx w15:paraId="5C5CED0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C18377F" w16cid:durableId="1EBECFAA"/>
  <w16cid:commentId w16cid:paraId="4CC0EA68" w16cid:durableId="1EBED24C"/>
  <w16cid:commentId w16cid:paraId="2AF9962B" w16cid:durableId="1EBED463"/>
  <w16cid:commentId w16cid:paraId="2EF3E3C1" w16cid:durableId="1EBED455"/>
  <w16cid:commentId w16cid:paraId="55416555" w16cid:durableId="1EBED630"/>
  <w16cid:commentId w16cid:paraId="7D9EFE50" w16cid:durableId="1EBFE61E"/>
  <w16cid:commentId w16cid:paraId="2FE63D9A" w16cid:durableId="1EBFE635"/>
  <w16cid:commentId w16cid:paraId="5C5CED02" w16cid:durableId="1EC11269"/>
</w16cid:commentsId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30EE2" w:rsidRDefault="00730EE2" w:rsidP="001D3275">
      <w:r>
        <w:separator/>
      </w:r>
    </w:p>
  </w:endnote>
  <w:endnote w:type="continuationSeparator" w:id="0">
    <w:p w:rsidR="00730EE2" w:rsidRDefault="00730EE2" w:rsidP="001D327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nux Biolinum G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Lucida Sans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4207939"/>
      <w:docPartObj>
        <w:docPartGallery w:val="Page Numbers (Bottom of Page)"/>
        <w:docPartUnique/>
      </w:docPartObj>
    </w:sdtPr>
    <w:sdtContent>
      <w:p w:rsidR="002520A1" w:rsidRDefault="002520A1" w:rsidP="001D3275">
        <w:pPr>
          <w:pStyle w:val="Pieddepage"/>
          <w:tabs>
            <w:tab w:val="clear" w:pos="4536"/>
          </w:tabs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E20C54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2520A1" w:rsidRDefault="002520A1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30EE2" w:rsidRDefault="00730EE2" w:rsidP="001D3275">
      <w:r>
        <w:separator/>
      </w:r>
    </w:p>
  </w:footnote>
  <w:footnote w:type="continuationSeparator" w:id="0">
    <w:p w:rsidR="00730EE2" w:rsidRDefault="00730EE2" w:rsidP="001D327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multilevel"/>
    <w:tmpl w:val="00000002"/>
    <w:name w:val="Numéro parties Exo"/>
    <w:lvl w:ilvl="0">
      <w:start w:val="1"/>
      <w:numFmt w:val="decimal"/>
      <w:suff w:val="space"/>
      <w:lvlText w:val="Partie %1 –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>
    <w:nsid w:val="0AE92F93"/>
    <w:multiLevelType w:val="hybridMultilevel"/>
    <w:tmpl w:val="87D2E9B4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3A255F4B"/>
    <w:multiLevelType w:val="hybridMultilevel"/>
    <w:tmpl w:val="020274D2"/>
    <w:lvl w:ilvl="0" w:tplc="040C0001">
      <w:start w:val="1"/>
      <w:numFmt w:val="bullet"/>
      <w:pStyle w:val="PartieEx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1504D1"/>
    <w:multiLevelType w:val="hybridMultilevel"/>
    <w:tmpl w:val="E7FC5916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51B014F7"/>
    <w:multiLevelType w:val="hybridMultilevel"/>
    <w:tmpl w:val="FA24EF3A"/>
    <w:lvl w:ilvl="0" w:tplc="EEF0197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117FE0"/>
    <w:multiLevelType w:val="hybridMultilevel"/>
    <w:tmpl w:val="370050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5196B52"/>
    <w:multiLevelType w:val="hybridMultilevel"/>
    <w:tmpl w:val="D29A0AE4"/>
    <w:lvl w:ilvl="0" w:tplc="66DC8A16">
      <w:start w:val="1"/>
      <w:numFmt w:val="bullet"/>
      <w:lvlText w:val=""/>
      <w:lvlJc w:val="left"/>
      <w:pPr>
        <w:ind w:left="50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7">
    <w:nsid w:val="60BF495B"/>
    <w:multiLevelType w:val="hybridMultilevel"/>
    <w:tmpl w:val="F2F2AFBE"/>
    <w:lvl w:ilvl="0" w:tplc="040C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>
    <w:nsid w:val="70DE49ED"/>
    <w:multiLevelType w:val="hybridMultilevel"/>
    <w:tmpl w:val="C9ECF8FA"/>
    <w:lvl w:ilvl="0" w:tplc="0E88F724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>
    <w:nsid w:val="747E5FAF"/>
    <w:multiLevelType w:val="hybridMultilevel"/>
    <w:tmpl w:val="07188D40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7801071E"/>
    <w:multiLevelType w:val="hybridMultilevel"/>
    <w:tmpl w:val="6EF05D96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7AE90737"/>
    <w:multiLevelType w:val="hybridMultilevel"/>
    <w:tmpl w:val="EBBE9A50"/>
    <w:lvl w:ilvl="0" w:tplc="66DC8A1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CCB4284"/>
    <w:multiLevelType w:val="hybridMultilevel"/>
    <w:tmpl w:val="217CD3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2"/>
  </w:num>
  <w:num w:numId="4">
    <w:abstractNumId w:val="5"/>
  </w:num>
  <w:num w:numId="5">
    <w:abstractNumId w:val="6"/>
  </w:num>
  <w:num w:numId="6">
    <w:abstractNumId w:val="7"/>
  </w:num>
  <w:num w:numId="7">
    <w:abstractNumId w:val="11"/>
  </w:num>
  <w:num w:numId="8">
    <w:abstractNumId w:val="0"/>
  </w:num>
  <w:num w:numId="9">
    <w:abstractNumId w:val="1"/>
  </w:num>
  <w:num w:numId="10">
    <w:abstractNumId w:val="3"/>
  </w:num>
  <w:num w:numId="11">
    <w:abstractNumId w:val="10"/>
  </w:num>
  <w:num w:numId="12">
    <w:abstractNumId w:val="8"/>
  </w:num>
  <w:num w:numId="13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Pierre-Eric Allier">
    <w15:presenceInfo w15:providerId="Windows Live" w15:userId="3b145a3154b24cc7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drawingGridHorizontalSpacing w:val="241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36AA8"/>
    <w:rsid w:val="000022A0"/>
    <w:rsid w:val="0002018F"/>
    <w:rsid w:val="000377B2"/>
    <w:rsid w:val="000500C7"/>
    <w:rsid w:val="0005023D"/>
    <w:rsid w:val="000727D0"/>
    <w:rsid w:val="00073E0B"/>
    <w:rsid w:val="00095CC1"/>
    <w:rsid w:val="000B268E"/>
    <w:rsid w:val="000B5261"/>
    <w:rsid w:val="000C0DA8"/>
    <w:rsid w:val="000C0E84"/>
    <w:rsid w:val="000D0CFA"/>
    <w:rsid w:val="000E6F67"/>
    <w:rsid w:val="000F29E9"/>
    <w:rsid w:val="000F36BB"/>
    <w:rsid w:val="000F371F"/>
    <w:rsid w:val="00133010"/>
    <w:rsid w:val="00141F10"/>
    <w:rsid w:val="00142B68"/>
    <w:rsid w:val="001523FB"/>
    <w:rsid w:val="00161D9B"/>
    <w:rsid w:val="001A0CB8"/>
    <w:rsid w:val="001A218E"/>
    <w:rsid w:val="001A6272"/>
    <w:rsid w:val="001B57AE"/>
    <w:rsid w:val="001B7E9C"/>
    <w:rsid w:val="001D23DA"/>
    <w:rsid w:val="001D3275"/>
    <w:rsid w:val="002136F8"/>
    <w:rsid w:val="00214397"/>
    <w:rsid w:val="002263BE"/>
    <w:rsid w:val="002520A1"/>
    <w:rsid w:val="00254D3C"/>
    <w:rsid w:val="00257048"/>
    <w:rsid w:val="00290976"/>
    <w:rsid w:val="002C1D87"/>
    <w:rsid w:val="002D50D3"/>
    <w:rsid w:val="002D6C99"/>
    <w:rsid w:val="002F1A24"/>
    <w:rsid w:val="002F42B2"/>
    <w:rsid w:val="003041E4"/>
    <w:rsid w:val="003059DF"/>
    <w:rsid w:val="003247BA"/>
    <w:rsid w:val="003311EB"/>
    <w:rsid w:val="00337975"/>
    <w:rsid w:val="003967A5"/>
    <w:rsid w:val="003C5223"/>
    <w:rsid w:val="004139BE"/>
    <w:rsid w:val="0043437F"/>
    <w:rsid w:val="004370EB"/>
    <w:rsid w:val="0044000C"/>
    <w:rsid w:val="0044380C"/>
    <w:rsid w:val="00444C72"/>
    <w:rsid w:val="0045234E"/>
    <w:rsid w:val="004568FC"/>
    <w:rsid w:val="0046013F"/>
    <w:rsid w:val="00472BF8"/>
    <w:rsid w:val="00473C01"/>
    <w:rsid w:val="00483261"/>
    <w:rsid w:val="004B0689"/>
    <w:rsid w:val="004C3E3B"/>
    <w:rsid w:val="004E3303"/>
    <w:rsid w:val="004E3693"/>
    <w:rsid w:val="004E721A"/>
    <w:rsid w:val="004F7980"/>
    <w:rsid w:val="004F7F3E"/>
    <w:rsid w:val="005007EB"/>
    <w:rsid w:val="00500D33"/>
    <w:rsid w:val="00501C95"/>
    <w:rsid w:val="005337D8"/>
    <w:rsid w:val="005358F5"/>
    <w:rsid w:val="00536AA8"/>
    <w:rsid w:val="00540214"/>
    <w:rsid w:val="00545423"/>
    <w:rsid w:val="00545C9B"/>
    <w:rsid w:val="0055109D"/>
    <w:rsid w:val="0056657C"/>
    <w:rsid w:val="00574A83"/>
    <w:rsid w:val="005750EB"/>
    <w:rsid w:val="005840A4"/>
    <w:rsid w:val="005A4AEF"/>
    <w:rsid w:val="005B5266"/>
    <w:rsid w:val="005B76D2"/>
    <w:rsid w:val="005E6DA3"/>
    <w:rsid w:val="005F2B9C"/>
    <w:rsid w:val="005F6307"/>
    <w:rsid w:val="00601EBB"/>
    <w:rsid w:val="00601F87"/>
    <w:rsid w:val="00602102"/>
    <w:rsid w:val="006044BF"/>
    <w:rsid w:val="00646E06"/>
    <w:rsid w:val="006501CB"/>
    <w:rsid w:val="00657AA2"/>
    <w:rsid w:val="00673551"/>
    <w:rsid w:val="00675BFA"/>
    <w:rsid w:val="00681A93"/>
    <w:rsid w:val="006A4EB3"/>
    <w:rsid w:val="006D32A3"/>
    <w:rsid w:val="00700620"/>
    <w:rsid w:val="00713524"/>
    <w:rsid w:val="00722BF6"/>
    <w:rsid w:val="00724C89"/>
    <w:rsid w:val="00730EE2"/>
    <w:rsid w:val="00734F0D"/>
    <w:rsid w:val="00745F3C"/>
    <w:rsid w:val="00755E6C"/>
    <w:rsid w:val="007A55C4"/>
    <w:rsid w:val="007A7C4B"/>
    <w:rsid w:val="007B3E7F"/>
    <w:rsid w:val="007C783F"/>
    <w:rsid w:val="007D0243"/>
    <w:rsid w:val="007D093B"/>
    <w:rsid w:val="007F0872"/>
    <w:rsid w:val="007F1B2E"/>
    <w:rsid w:val="00807716"/>
    <w:rsid w:val="00812206"/>
    <w:rsid w:val="00817D18"/>
    <w:rsid w:val="0083074A"/>
    <w:rsid w:val="00835859"/>
    <w:rsid w:val="008707C7"/>
    <w:rsid w:val="00885617"/>
    <w:rsid w:val="008977E0"/>
    <w:rsid w:val="008A2905"/>
    <w:rsid w:val="008B46B9"/>
    <w:rsid w:val="008C75F6"/>
    <w:rsid w:val="008D7D4B"/>
    <w:rsid w:val="008E397A"/>
    <w:rsid w:val="00907077"/>
    <w:rsid w:val="00923C9C"/>
    <w:rsid w:val="00935B61"/>
    <w:rsid w:val="00940C7E"/>
    <w:rsid w:val="00961377"/>
    <w:rsid w:val="009A04C9"/>
    <w:rsid w:val="009A0ADA"/>
    <w:rsid w:val="009A5045"/>
    <w:rsid w:val="009A5563"/>
    <w:rsid w:val="009B2BD2"/>
    <w:rsid w:val="009C45E8"/>
    <w:rsid w:val="009D4269"/>
    <w:rsid w:val="009E05BC"/>
    <w:rsid w:val="00A05875"/>
    <w:rsid w:val="00A27D11"/>
    <w:rsid w:val="00A348BA"/>
    <w:rsid w:val="00A3655E"/>
    <w:rsid w:val="00A50090"/>
    <w:rsid w:val="00A576A0"/>
    <w:rsid w:val="00A63525"/>
    <w:rsid w:val="00A66BC7"/>
    <w:rsid w:val="00A66EF9"/>
    <w:rsid w:val="00A67A49"/>
    <w:rsid w:val="00A87D81"/>
    <w:rsid w:val="00A93E4D"/>
    <w:rsid w:val="00AB5B35"/>
    <w:rsid w:val="00AC220A"/>
    <w:rsid w:val="00AC348C"/>
    <w:rsid w:val="00AD1178"/>
    <w:rsid w:val="00AF16D0"/>
    <w:rsid w:val="00B20D5E"/>
    <w:rsid w:val="00B232B4"/>
    <w:rsid w:val="00B2519C"/>
    <w:rsid w:val="00B27F0D"/>
    <w:rsid w:val="00B30A45"/>
    <w:rsid w:val="00B441D9"/>
    <w:rsid w:val="00B77439"/>
    <w:rsid w:val="00B8047A"/>
    <w:rsid w:val="00B83D47"/>
    <w:rsid w:val="00BD6804"/>
    <w:rsid w:val="00C02338"/>
    <w:rsid w:val="00C26385"/>
    <w:rsid w:val="00C26F4C"/>
    <w:rsid w:val="00C27F35"/>
    <w:rsid w:val="00C325BF"/>
    <w:rsid w:val="00C55C5C"/>
    <w:rsid w:val="00C61CE6"/>
    <w:rsid w:val="00C6563B"/>
    <w:rsid w:val="00C73E6F"/>
    <w:rsid w:val="00C95DBC"/>
    <w:rsid w:val="00C96BE1"/>
    <w:rsid w:val="00C97AC8"/>
    <w:rsid w:val="00CA4E45"/>
    <w:rsid w:val="00CD0C10"/>
    <w:rsid w:val="00CD273E"/>
    <w:rsid w:val="00CE06BE"/>
    <w:rsid w:val="00D02B2B"/>
    <w:rsid w:val="00D52B7F"/>
    <w:rsid w:val="00D536A9"/>
    <w:rsid w:val="00D67687"/>
    <w:rsid w:val="00D67ED8"/>
    <w:rsid w:val="00D84521"/>
    <w:rsid w:val="00D852A6"/>
    <w:rsid w:val="00D90D4B"/>
    <w:rsid w:val="00D9591A"/>
    <w:rsid w:val="00D979BD"/>
    <w:rsid w:val="00DA0B54"/>
    <w:rsid w:val="00E0478E"/>
    <w:rsid w:val="00E20C54"/>
    <w:rsid w:val="00E2108C"/>
    <w:rsid w:val="00E37972"/>
    <w:rsid w:val="00E540B2"/>
    <w:rsid w:val="00E61648"/>
    <w:rsid w:val="00E6487C"/>
    <w:rsid w:val="00E70E06"/>
    <w:rsid w:val="00E94C5D"/>
    <w:rsid w:val="00EB5489"/>
    <w:rsid w:val="00EB65D7"/>
    <w:rsid w:val="00EB73B6"/>
    <w:rsid w:val="00EF4B5A"/>
    <w:rsid w:val="00F17358"/>
    <w:rsid w:val="00F1762F"/>
    <w:rsid w:val="00F33EAC"/>
    <w:rsid w:val="00FB03DE"/>
    <w:rsid w:val="00FC66D5"/>
    <w:rsid w:val="00FC73DA"/>
    <w:rsid w:val="00FD0B50"/>
    <w:rsid w:val="00FD18EF"/>
    <w:rsid w:val="00FD75B9"/>
    <w:rsid w:val="00FE3B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7" type="connector" idref="#_x0000_s1160"/>
        <o:r id="V:Rule8" type="connector" idref="#AutoShape 112"/>
        <o:r id="V:Rule9" type="connector" idref="#_x0000_s1154"/>
        <o:r id="V:Rule10" type="connector" idref="#_x0000_s1155"/>
        <o:r id="V:Rule11" type="connector" idref="#AutoShape 117"/>
        <o:r id="V:Rule12" type="connector" idref="#AutoShape 11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67A5"/>
    <w:pPr>
      <w:spacing w:after="0" w:line="240" w:lineRule="auto"/>
    </w:pPr>
    <w:rPr>
      <w:rFonts w:ascii="Times New Roman" w:hAnsi="Times New Roman" w:cs="Times New Roman"/>
      <w:b/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681A93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Cs/>
      <w:color w:val="000000" w:themeColor="text1"/>
      <w:sz w:val="28"/>
      <w:szCs w:val="28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F16D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Cs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A218E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681A93"/>
    <w:rPr>
      <w:rFonts w:asciiTheme="majorHAnsi" w:eastAsiaTheme="majorEastAsia" w:hAnsiTheme="majorHAnsi" w:cstheme="majorBidi"/>
      <w:b/>
      <w:bCs/>
      <w:color w:val="000000" w:themeColor="text1"/>
      <w:sz w:val="28"/>
      <w:szCs w:val="28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AF16D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Grilledutableau">
    <w:name w:val="Table Grid"/>
    <w:basedOn w:val="TableauNormal"/>
    <w:uiPriority w:val="59"/>
    <w:rsid w:val="004E33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F29E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F29E9"/>
    <w:rPr>
      <w:rFonts w:ascii="Tahoma" w:hAnsi="Tahoma" w:cs="Tahoma"/>
      <w:b/>
      <w:sz w:val="16"/>
      <w:szCs w:val="16"/>
    </w:rPr>
  </w:style>
  <w:style w:type="character" w:styleId="lev">
    <w:name w:val="Strong"/>
    <w:basedOn w:val="Policepardfaut"/>
    <w:uiPriority w:val="22"/>
    <w:qFormat/>
    <w:rsid w:val="008C75F6"/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1D3275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D3275"/>
    <w:rPr>
      <w:rFonts w:ascii="Times New Roman" w:hAnsi="Times New Roman" w:cs="Times New Roman"/>
      <w:b/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1D3275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D3275"/>
    <w:rPr>
      <w:rFonts w:ascii="Times New Roman" w:hAnsi="Times New Roman" w:cs="Times New Roman"/>
      <w:b/>
      <w:sz w:val="24"/>
      <w:szCs w:val="24"/>
    </w:rPr>
  </w:style>
  <w:style w:type="paragraph" w:customStyle="1" w:styleId="PartieExo1">
    <w:name w:val="Partie Exo 1"/>
    <w:basedOn w:val="Normal"/>
    <w:next w:val="Normal"/>
    <w:rsid w:val="004139BE"/>
    <w:pPr>
      <w:keepNext/>
      <w:numPr>
        <w:numId w:val="2"/>
      </w:numPr>
      <w:suppressAutoHyphens/>
      <w:spacing w:before="240" w:after="120" w:line="276" w:lineRule="auto"/>
      <w:jc w:val="both"/>
    </w:pPr>
    <w:rPr>
      <w:rFonts w:ascii="Linux Biolinum G" w:eastAsia="Microsoft YaHei" w:hAnsi="Linux Biolinum G" w:cs="Lucida Sans"/>
      <w:sz w:val="28"/>
      <w:szCs w:val="28"/>
      <w:lang w:eastAsia="ar-SA"/>
    </w:rPr>
  </w:style>
  <w:style w:type="character" w:styleId="Marquedecommentaire">
    <w:name w:val="annotation reference"/>
    <w:basedOn w:val="Policepardfaut"/>
    <w:uiPriority w:val="99"/>
    <w:semiHidden/>
    <w:unhideWhenUsed/>
    <w:rsid w:val="00C61CE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C61CE6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61CE6"/>
    <w:rPr>
      <w:rFonts w:ascii="Times New Roman" w:hAnsi="Times New Roman" w:cs="Times New Roman"/>
      <w:b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61CE6"/>
    <w:rPr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61CE6"/>
    <w:rPr>
      <w:rFonts w:ascii="Times New Roman" w:hAnsi="Times New Roman" w:cs="Times New Roman"/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257048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wmf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8.bin"/><Relationship Id="rId84" Type="http://schemas.openxmlformats.org/officeDocument/2006/relationships/image" Target="media/image39.wmf"/><Relationship Id="rId138" Type="http://schemas.openxmlformats.org/officeDocument/2006/relationships/oleObject" Target="embeddings/oleObject65.bin"/><Relationship Id="rId159" Type="http://schemas.openxmlformats.org/officeDocument/2006/relationships/image" Target="media/image77.wmf"/><Relationship Id="rId170" Type="http://schemas.openxmlformats.org/officeDocument/2006/relationships/oleObject" Target="embeddings/oleObject81.bin"/><Relationship Id="rId191" Type="http://schemas.openxmlformats.org/officeDocument/2006/relationships/oleObject" Target="embeddings/oleObject92.bin"/><Relationship Id="rId205" Type="http://schemas.openxmlformats.org/officeDocument/2006/relationships/oleObject" Target="embeddings/oleObject99.bin"/><Relationship Id="rId226" Type="http://schemas.openxmlformats.org/officeDocument/2006/relationships/image" Target="media/image109.wmf"/><Relationship Id="rId247" Type="http://schemas.openxmlformats.org/officeDocument/2006/relationships/oleObject" Target="embeddings/oleObject121.bin"/><Relationship Id="rId107" Type="http://schemas.openxmlformats.org/officeDocument/2006/relationships/image" Target="media/image51.wmf"/><Relationship Id="rId268" Type="http://schemas.openxmlformats.org/officeDocument/2006/relationships/image" Target="media/image130.wmf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image" Target="media/image34.wmf"/><Relationship Id="rId128" Type="http://schemas.openxmlformats.org/officeDocument/2006/relationships/oleObject" Target="embeddings/oleObject60.bin"/><Relationship Id="rId149" Type="http://schemas.openxmlformats.org/officeDocument/2006/relationships/image" Target="media/image72.wmf"/><Relationship Id="rId5" Type="http://schemas.openxmlformats.org/officeDocument/2006/relationships/webSettings" Target="webSettings.xml"/><Relationship Id="rId95" Type="http://schemas.openxmlformats.org/officeDocument/2006/relationships/image" Target="media/image45.wmf"/><Relationship Id="rId160" Type="http://schemas.openxmlformats.org/officeDocument/2006/relationships/oleObject" Target="embeddings/oleObject76.bin"/><Relationship Id="rId181" Type="http://schemas.openxmlformats.org/officeDocument/2006/relationships/oleObject" Target="embeddings/oleObject87.bin"/><Relationship Id="rId216" Type="http://schemas.openxmlformats.org/officeDocument/2006/relationships/oleObject" Target="embeddings/oleObject105.bin"/><Relationship Id="rId237" Type="http://schemas.openxmlformats.org/officeDocument/2006/relationships/oleObject" Target="embeddings/oleObject116.bin"/><Relationship Id="rId258" Type="http://schemas.openxmlformats.org/officeDocument/2006/relationships/image" Target="media/image125.wmf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image" Target="media/image29.wmf"/><Relationship Id="rId118" Type="http://schemas.openxmlformats.org/officeDocument/2006/relationships/oleObject" Target="embeddings/oleObject55.bin"/><Relationship Id="rId139" Type="http://schemas.openxmlformats.org/officeDocument/2006/relationships/image" Target="media/image67.wmf"/><Relationship Id="rId85" Type="http://schemas.openxmlformats.org/officeDocument/2006/relationships/oleObject" Target="embeddings/oleObject39.bin"/><Relationship Id="rId150" Type="http://schemas.openxmlformats.org/officeDocument/2006/relationships/oleObject" Target="embeddings/oleObject71.bin"/><Relationship Id="rId171" Type="http://schemas.openxmlformats.org/officeDocument/2006/relationships/image" Target="media/image83.wmf"/><Relationship Id="rId192" Type="http://schemas.openxmlformats.org/officeDocument/2006/relationships/image" Target="media/image93.wmf"/><Relationship Id="rId206" Type="http://schemas.openxmlformats.org/officeDocument/2006/relationships/oleObject" Target="embeddings/oleObject100.bin"/><Relationship Id="rId227" Type="http://schemas.openxmlformats.org/officeDocument/2006/relationships/oleObject" Target="embeddings/oleObject111.bin"/><Relationship Id="rId248" Type="http://schemas.openxmlformats.org/officeDocument/2006/relationships/image" Target="media/image120.wmf"/><Relationship Id="rId269" Type="http://schemas.openxmlformats.org/officeDocument/2006/relationships/oleObject" Target="embeddings/oleObject132.bin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50.bin"/><Relationship Id="rId129" Type="http://schemas.openxmlformats.org/officeDocument/2006/relationships/image" Target="media/image62.wmf"/><Relationship Id="rId280" Type="http://schemas.microsoft.com/office/2011/relationships/people" Target="people.xml"/><Relationship Id="rId54" Type="http://schemas.openxmlformats.org/officeDocument/2006/relationships/image" Target="media/image24.wmf"/><Relationship Id="rId75" Type="http://schemas.openxmlformats.org/officeDocument/2006/relationships/oleObject" Target="embeddings/oleObject34.bin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6.bin"/><Relationship Id="rId161" Type="http://schemas.openxmlformats.org/officeDocument/2006/relationships/image" Target="media/image78.wmf"/><Relationship Id="rId182" Type="http://schemas.openxmlformats.org/officeDocument/2006/relationships/image" Target="media/image88.wmf"/><Relationship Id="rId217" Type="http://schemas.openxmlformats.org/officeDocument/2006/relationships/image" Target="media/image105.wmf"/><Relationship Id="rId6" Type="http://schemas.openxmlformats.org/officeDocument/2006/relationships/footnotes" Target="footnotes.xml"/><Relationship Id="rId238" Type="http://schemas.openxmlformats.org/officeDocument/2006/relationships/image" Target="media/image115.wmf"/><Relationship Id="rId259" Type="http://schemas.openxmlformats.org/officeDocument/2006/relationships/oleObject" Target="embeddings/oleObject127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7.wmf"/><Relationship Id="rId270" Type="http://schemas.openxmlformats.org/officeDocument/2006/relationships/footer" Target="footer1.xml"/><Relationship Id="rId44" Type="http://schemas.openxmlformats.org/officeDocument/2006/relationships/image" Target="media/image19.wmf"/><Relationship Id="rId65" Type="http://schemas.openxmlformats.org/officeDocument/2006/relationships/oleObject" Target="embeddings/oleObject29.bin"/><Relationship Id="rId86" Type="http://schemas.openxmlformats.org/officeDocument/2006/relationships/image" Target="media/image40.wmf"/><Relationship Id="rId130" Type="http://schemas.openxmlformats.org/officeDocument/2006/relationships/oleObject" Target="embeddings/oleObject61.bin"/><Relationship Id="rId151" Type="http://schemas.openxmlformats.org/officeDocument/2006/relationships/image" Target="media/image73.wmf"/><Relationship Id="rId172" Type="http://schemas.openxmlformats.org/officeDocument/2006/relationships/oleObject" Target="embeddings/oleObject82.bin"/><Relationship Id="rId193" Type="http://schemas.openxmlformats.org/officeDocument/2006/relationships/oleObject" Target="embeddings/oleObject93.bin"/><Relationship Id="rId202" Type="http://schemas.openxmlformats.org/officeDocument/2006/relationships/image" Target="media/image98.wmf"/><Relationship Id="rId207" Type="http://schemas.openxmlformats.org/officeDocument/2006/relationships/image" Target="media/image100.wmf"/><Relationship Id="rId223" Type="http://schemas.openxmlformats.org/officeDocument/2006/relationships/oleObject" Target="embeddings/oleObject109.bin"/><Relationship Id="rId228" Type="http://schemas.openxmlformats.org/officeDocument/2006/relationships/image" Target="media/image110.wmf"/><Relationship Id="rId244" Type="http://schemas.openxmlformats.org/officeDocument/2006/relationships/image" Target="media/image118.wmf"/><Relationship Id="rId249" Type="http://schemas.openxmlformats.org/officeDocument/2006/relationships/oleObject" Target="embeddings/oleObject122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109" Type="http://schemas.openxmlformats.org/officeDocument/2006/relationships/image" Target="media/image52.wmf"/><Relationship Id="rId260" Type="http://schemas.openxmlformats.org/officeDocument/2006/relationships/image" Target="media/image126.wmf"/><Relationship Id="rId265" Type="http://schemas.openxmlformats.org/officeDocument/2006/relationships/oleObject" Target="embeddings/oleObject130.bin"/><Relationship Id="rId281" Type="http://schemas.microsoft.com/office/2011/relationships/commentsExtended" Target="commentsExtended.xml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5.wmf"/><Relationship Id="rId97" Type="http://schemas.openxmlformats.org/officeDocument/2006/relationships/image" Target="media/image46.wmf"/><Relationship Id="rId104" Type="http://schemas.openxmlformats.org/officeDocument/2006/relationships/oleObject" Target="embeddings/oleObject48.bin"/><Relationship Id="rId120" Type="http://schemas.openxmlformats.org/officeDocument/2006/relationships/oleObject" Target="embeddings/oleObject56.bin"/><Relationship Id="rId125" Type="http://schemas.openxmlformats.org/officeDocument/2006/relationships/image" Target="media/image60.wmf"/><Relationship Id="rId141" Type="http://schemas.openxmlformats.org/officeDocument/2006/relationships/image" Target="media/image68.wmf"/><Relationship Id="rId146" Type="http://schemas.openxmlformats.org/officeDocument/2006/relationships/oleObject" Target="embeddings/oleObject69.bin"/><Relationship Id="rId167" Type="http://schemas.openxmlformats.org/officeDocument/2006/relationships/image" Target="media/image81.wmf"/><Relationship Id="rId188" Type="http://schemas.openxmlformats.org/officeDocument/2006/relationships/image" Target="media/image91.wmf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92" Type="http://schemas.openxmlformats.org/officeDocument/2006/relationships/oleObject" Target="embeddings/oleObject42.bin"/><Relationship Id="rId162" Type="http://schemas.openxmlformats.org/officeDocument/2006/relationships/oleObject" Target="embeddings/oleObject77.bin"/><Relationship Id="rId183" Type="http://schemas.openxmlformats.org/officeDocument/2006/relationships/oleObject" Target="embeddings/oleObject88.bin"/><Relationship Id="rId213" Type="http://schemas.openxmlformats.org/officeDocument/2006/relationships/image" Target="media/image103.wmf"/><Relationship Id="rId218" Type="http://schemas.openxmlformats.org/officeDocument/2006/relationships/oleObject" Target="embeddings/oleObject106.bin"/><Relationship Id="rId234" Type="http://schemas.openxmlformats.org/officeDocument/2006/relationships/image" Target="media/image113.wmf"/><Relationship Id="rId239" Type="http://schemas.openxmlformats.org/officeDocument/2006/relationships/oleObject" Target="embeddings/oleObject117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0" Type="http://schemas.openxmlformats.org/officeDocument/2006/relationships/image" Target="media/image121.wmf"/><Relationship Id="rId255" Type="http://schemas.openxmlformats.org/officeDocument/2006/relationships/oleObject" Target="embeddings/oleObject125.bin"/><Relationship Id="rId271" Type="http://schemas.openxmlformats.org/officeDocument/2006/relationships/image" Target="media/image131.png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image" Target="media/image30.wmf"/><Relationship Id="rId87" Type="http://schemas.openxmlformats.org/officeDocument/2006/relationships/oleObject" Target="embeddings/oleObject40.bin"/><Relationship Id="rId110" Type="http://schemas.openxmlformats.org/officeDocument/2006/relationships/oleObject" Target="embeddings/oleObject51.bin"/><Relationship Id="rId115" Type="http://schemas.openxmlformats.org/officeDocument/2006/relationships/image" Target="media/image55.wmf"/><Relationship Id="rId131" Type="http://schemas.openxmlformats.org/officeDocument/2006/relationships/image" Target="media/image63.wmf"/><Relationship Id="rId136" Type="http://schemas.openxmlformats.org/officeDocument/2006/relationships/oleObject" Target="embeddings/oleObject64.bin"/><Relationship Id="rId157" Type="http://schemas.openxmlformats.org/officeDocument/2006/relationships/image" Target="media/image76.wmf"/><Relationship Id="rId178" Type="http://schemas.openxmlformats.org/officeDocument/2006/relationships/oleObject" Target="embeddings/oleObject85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8.wmf"/><Relationship Id="rId152" Type="http://schemas.openxmlformats.org/officeDocument/2006/relationships/oleObject" Target="embeddings/oleObject72.bin"/><Relationship Id="rId173" Type="http://schemas.openxmlformats.org/officeDocument/2006/relationships/image" Target="media/image84.wmf"/><Relationship Id="rId194" Type="http://schemas.openxmlformats.org/officeDocument/2006/relationships/image" Target="media/image94.wmf"/><Relationship Id="rId199" Type="http://schemas.openxmlformats.org/officeDocument/2006/relationships/oleObject" Target="embeddings/oleObject96.bin"/><Relationship Id="rId203" Type="http://schemas.openxmlformats.org/officeDocument/2006/relationships/oleObject" Target="embeddings/oleObject98.bin"/><Relationship Id="rId208" Type="http://schemas.openxmlformats.org/officeDocument/2006/relationships/oleObject" Target="embeddings/oleObject101.bin"/><Relationship Id="rId229" Type="http://schemas.openxmlformats.org/officeDocument/2006/relationships/oleObject" Target="embeddings/oleObject112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08.wmf"/><Relationship Id="rId240" Type="http://schemas.openxmlformats.org/officeDocument/2006/relationships/image" Target="media/image116.wmf"/><Relationship Id="rId245" Type="http://schemas.openxmlformats.org/officeDocument/2006/relationships/oleObject" Target="embeddings/oleObject120.bin"/><Relationship Id="rId261" Type="http://schemas.openxmlformats.org/officeDocument/2006/relationships/oleObject" Target="embeddings/oleObject128.bin"/><Relationship Id="rId266" Type="http://schemas.openxmlformats.org/officeDocument/2006/relationships/image" Target="media/image129.wmf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oleObject" Target="embeddings/oleObject35.bin"/><Relationship Id="rId100" Type="http://schemas.openxmlformats.org/officeDocument/2006/relationships/oleObject" Target="embeddings/oleObject46.bin"/><Relationship Id="rId105" Type="http://schemas.openxmlformats.org/officeDocument/2006/relationships/image" Target="media/image50.wmf"/><Relationship Id="rId126" Type="http://schemas.openxmlformats.org/officeDocument/2006/relationships/oleObject" Target="embeddings/oleObject59.bin"/><Relationship Id="rId147" Type="http://schemas.openxmlformats.org/officeDocument/2006/relationships/image" Target="media/image71.wmf"/><Relationship Id="rId168" Type="http://schemas.openxmlformats.org/officeDocument/2006/relationships/oleObject" Target="embeddings/oleObject80.bin"/><Relationship Id="rId282" Type="http://schemas.microsoft.com/office/2016/09/relationships/commentsIds" Target="commentsIds.xml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3.wmf"/><Relationship Id="rId93" Type="http://schemas.openxmlformats.org/officeDocument/2006/relationships/image" Target="media/image44.wmf"/><Relationship Id="rId98" Type="http://schemas.openxmlformats.org/officeDocument/2006/relationships/oleObject" Target="embeddings/oleObject45.bin"/><Relationship Id="rId121" Type="http://schemas.openxmlformats.org/officeDocument/2006/relationships/image" Target="media/image58.wmf"/><Relationship Id="rId142" Type="http://schemas.openxmlformats.org/officeDocument/2006/relationships/oleObject" Target="embeddings/oleObject67.bin"/><Relationship Id="rId163" Type="http://schemas.openxmlformats.org/officeDocument/2006/relationships/image" Target="media/image79.wmf"/><Relationship Id="rId184" Type="http://schemas.openxmlformats.org/officeDocument/2006/relationships/image" Target="media/image89.wmf"/><Relationship Id="rId189" Type="http://schemas.openxmlformats.org/officeDocument/2006/relationships/oleObject" Target="embeddings/oleObject91.bin"/><Relationship Id="rId219" Type="http://schemas.openxmlformats.org/officeDocument/2006/relationships/oleObject" Target="embeddings/oleObject107.bin"/><Relationship Id="rId3" Type="http://schemas.openxmlformats.org/officeDocument/2006/relationships/styles" Target="styles.xml"/><Relationship Id="rId214" Type="http://schemas.openxmlformats.org/officeDocument/2006/relationships/oleObject" Target="embeddings/oleObject104.bin"/><Relationship Id="rId230" Type="http://schemas.openxmlformats.org/officeDocument/2006/relationships/image" Target="media/image111.wmf"/><Relationship Id="rId235" Type="http://schemas.openxmlformats.org/officeDocument/2006/relationships/oleObject" Target="embeddings/oleObject115.bin"/><Relationship Id="rId251" Type="http://schemas.openxmlformats.org/officeDocument/2006/relationships/oleObject" Target="embeddings/oleObject123.bin"/><Relationship Id="rId256" Type="http://schemas.openxmlformats.org/officeDocument/2006/relationships/image" Target="media/image124.wmf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oleObject" Target="embeddings/oleObject30.bin"/><Relationship Id="rId116" Type="http://schemas.openxmlformats.org/officeDocument/2006/relationships/oleObject" Target="embeddings/oleObject54.bin"/><Relationship Id="rId137" Type="http://schemas.openxmlformats.org/officeDocument/2006/relationships/image" Target="media/image66.wmf"/><Relationship Id="rId158" Type="http://schemas.openxmlformats.org/officeDocument/2006/relationships/oleObject" Target="embeddings/oleObject75.bin"/><Relationship Id="rId272" Type="http://schemas.openxmlformats.org/officeDocument/2006/relationships/image" Target="media/image132.pn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8.bin"/><Relationship Id="rId88" Type="http://schemas.openxmlformats.org/officeDocument/2006/relationships/image" Target="media/image41.png"/><Relationship Id="rId111" Type="http://schemas.openxmlformats.org/officeDocument/2006/relationships/image" Target="media/image53.wmf"/><Relationship Id="rId132" Type="http://schemas.openxmlformats.org/officeDocument/2006/relationships/oleObject" Target="embeddings/oleObject62.bin"/><Relationship Id="rId153" Type="http://schemas.openxmlformats.org/officeDocument/2006/relationships/image" Target="media/image74.wmf"/><Relationship Id="rId174" Type="http://schemas.openxmlformats.org/officeDocument/2006/relationships/oleObject" Target="embeddings/oleObject83.bin"/><Relationship Id="rId179" Type="http://schemas.openxmlformats.org/officeDocument/2006/relationships/oleObject" Target="embeddings/oleObject86.bin"/><Relationship Id="rId195" Type="http://schemas.openxmlformats.org/officeDocument/2006/relationships/oleObject" Target="embeddings/oleObject94.bin"/><Relationship Id="rId209" Type="http://schemas.openxmlformats.org/officeDocument/2006/relationships/image" Target="media/image101.wmf"/><Relationship Id="rId190" Type="http://schemas.openxmlformats.org/officeDocument/2006/relationships/image" Target="media/image92.wmf"/><Relationship Id="rId204" Type="http://schemas.openxmlformats.org/officeDocument/2006/relationships/image" Target="media/image99.wmf"/><Relationship Id="rId220" Type="http://schemas.openxmlformats.org/officeDocument/2006/relationships/image" Target="media/image106.wmf"/><Relationship Id="rId225" Type="http://schemas.openxmlformats.org/officeDocument/2006/relationships/oleObject" Target="embeddings/oleObject110.bin"/><Relationship Id="rId241" Type="http://schemas.openxmlformats.org/officeDocument/2006/relationships/oleObject" Target="embeddings/oleObject118.bin"/><Relationship Id="rId246" Type="http://schemas.openxmlformats.org/officeDocument/2006/relationships/image" Target="media/image119.wmf"/><Relationship Id="rId267" Type="http://schemas.openxmlformats.org/officeDocument/2006/relationships/oleObject" Target="embeddings/oleObject131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oleObject" Target="embeddings/oleObject49.bin"/><Relationship Id="rId127" Type="http://schemas.openxmlformats.org/officeDocument/2006/relationships/image" Target="media/image61.wmf"/><Relationship Id="rId262" Type="http://schemas.openxmlformats.org/officeDocument/2006/relationships/image" Target="media/image127.wmf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3.bin"/><Relationship Id="rId78" Type="http://schemas.openxmlformats.org/officeDocument/2006/relationships/image" Target="media/image36.wmf"/><Relationship Id="rId94" Type="http://schemas.openxmlformats.org/officeDocument/2006/relationships/oleObject" Target="embeddings/oleObject43.bin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43" Type="http://schemas.openxmlformats.org/officeDocument/2006/relationships/image" Target="media/image69.wmf"/><Relationship Id="rId148" Type="http://schemas.openxmlformats.org/officeDocument/2006/relationships/oleObject" Target="embeddings/oleObject70.bin"/><Relationship Id="rId164" Type="http://schemas.openxmlformats.org/officeDocument/2006/relationships/oleObject" Target="embeddings/oleObject78.bin"/><Relationship Id="rId169" Type="http://schemas.openxmlformats.org/officeDocument/2006/relationships/image" Target="media/image82.wmf"/><Relationship Id="rId185" Type="http://schemas.openxmlformats.org/officeDocument/2006/relationships/oleObject" Target="embeddings/oleObject89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7.wmf"/><Relationship Id="rId210" Type="http://schemas.openxmlformats.org/officeDocument/2006/relationships/oleObject" Target="embeddings/oleObject102.bin"/><Relationship Id="rId215" Type="http://schemas.openxmlformats.org/officeDocument/2006/relationships/image" Target="media/image104.wmf"/><Relationship Id="rId236" Type="http://schemas.openxmlformats.org/officeDocument/2006/relationships/image" Target="media/image114.wmf"/><Relationship Id="rId257" Type="http://schemas.openxmlformats.org/officeDocument/2006/relationships/oleObject" Target="embeddings/oleObject126.bin"/><Relationship Id="rId26" Type="http://schemas.openxmlformats.org/officeDocument/2006/relationships/image" Target="media/image10.wmf"/><Relationship Id="rId231" Type="http://schemas.openxmlformats.org/officeDocument/2006/relationships/oleObject" Target="embeddings/oleObject113.bin"/><Relationship Id="rId252" Type="http://schemas.openxmlformats.org/officeDocument/2006/relationships/image" Target="media/image122.wmf"/><Relationship Id="rId273" Type="http://schemas.openxmlformats.org/officeDocument/2006/relationships/fontTable" Target="fontTable.xml"/><Relationship Id="rId47" Type="http://schemas.openxmlformats.org/officeDocument/2006/relationships/oleObject" Target="embeddings/oleObject20.bin"/><Relationship Id="rId68" Type="http://schemas.openxmlformats.org/officeDocument/2006/relationships/image" Target="media/image31.wmf"/><Relationship Id="rId89" Type="http://schemas.openxmlformats.org/officeDocument/2006/relationships/image" Target="media/image42.wmf"/><Relationship Id="rId112" Type="http://schemas.openxmlformats.org/officeDocument/2006/relationships/oleObject" Target="embeddings/oleObject52.bin"/><Relationship Id="rId133" Type="http://schemas.openxmlformats.org/officeDocument/2006/relationships/image" Target="media/image64.wmf"/><Relationship Id="rId154" Type="http://schemas.openxmlformats.org/officeDocument/2006/relationships/oleObject" Target="embeddings/oleObject73.bin"/><Relationship Id="rId175" Type="http://schemas.openxmlformats.org/officeDocument/2006/relationships/image" Target="media/image85.wmf"/><Relationship Id="rId196" Type="http://schemas.openxmlformats.org/officeDocument/2006/relationships/image" Target="media/image95.wmf"/><Relationship Id="rId200" Type="http://schemas.openxmlformats.org/officeDocument/2006/relationships/image" Target="media/image97.wmf"/><Relationship Id="rId16" Type="http://schemas.openxmlformats.org/officeDocument/2006/relationships/image" Target="media/image5.wmf"/><Relationship Id="rId221" Type="http://schemas.openxmlformats.org/officeDocument/2006/relationships/oleObject" Target="embeddings/oleObject108.bin"/><Relationship Id="rId242" Type="http://schemas.openxmlformats.org/officeDocument/2006/relationships/image" Target="media/image117.wmf"/><Relationship Id="rId263" Type="http://schemas.openxmlformats.org/officeDocument/2006/relationships/oleObject" Target="embeddings/oleObject129.bin"/><Relationship Id="rId37" Type="http://schemas.openxmlformats.org/officeDocument/2006/relationships/oleObject" Target="embeddings/oleObject15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6.bin"/><Relationship Id="rId102" Type="http://schemas.openxmlformats.org/officeDocument/2006/relationships/oleObject" Target="embeddings/oleObject47.bin"/><Relationship Id="rId123" Type="http://schemas.openxmlformats.org/officeDocument/2006/relationships/image" Target="media/image59.wmf"/><Relationship Id="rId144" Type="http://schemas.openxmlformats.org/officeDocument/2006/relationships/oleObject" Target="embeddings/oleObject68.bin"/><Relationship Id="rId90" Type="http://schemas.openxmlformats.org/officeDocument/2006/relationships/oleObject" Target="embeddings/oleObject41.bin"/><Relationship Id="rId165" Type="http://schemas.openxmlformats.org/officeDocument/2006/relationships/image" Target="media/image80.wmf"/><Relationship Id="rId186" Type="http://schemas.openxmlformats.org/officeDocument/2006/relationships/image" Target="media/image90.wmf"/><Relationship Id="rId211" Type="http://schemas.openxmlformats.org/officeDocument/2006/relationships/image" Target="media/image102.wmf"/><Relationship Id="rId232" Type="http://schemas.openxmlformats.org/officeDocument/2006/relationships/image" Target="media/image112.wmf"/><Relationship Id="rId253" Type="http://schemas.openxmlformats.org/officeDocument/2006/relationships/oleObject" Target="embeddings/oleObject124.bin"/><Relationship Id="rId274" Type="http://schemas.openxmlformats.org/officeDocument/2006/relationships/theme" Target="theme/theme1.xml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oleObject" Target="embeddings/oleObject31.bin"/><Relationship Id="rId113" Type="http://schemas.openxmlformats.org/officeDocument/2006/relationships/image" Target="media/image54.wmf"/><Relationship Id="rId134" Type="http://schemas.openxmlformats.org/officeDocument/2006/relationships/oleObject" Target="embeddings/oleObject63.bin"/><Relationship Id="rId80" Type="http://schemas.openxmlformats.org/officeDocument/2006/relationships/image" Target="media/image37.wmf"/><Relationship Id="rId155" Type="http://schemas.openxmlformats.org/officeDocument/2006/relationships/image" Target="media/image75.wmf"/><Relationship Id="rId176" Type="http://schemas.openxmlformats.org/officeDocument/2006/relationships/oleObject" Target="embeddings/oleObject84.bin"/><Relationship Id="rId197" Type="http://schemas.openxmlformats.org/officeDocument/2006/relationships/oleObject" Target="embeddings/oleObject95.bin"/><Relationship Id="rId201" Type="http://schemas.openxmlformats.org/officeDocument/2006/relationships/oleObject" Target="embeddings/oleObject97.bin"/><Relationship Id="rId222" Type="http://schemas.openxmlformats.org/officeDocument/2006/relationships/image" Target="media/image107.wmf"/><Relationship Id="rId243" Type="http://schemas.openxmlformats.org/officeDocument/2006/relationships/oleObject" Target="embeddings/oleObject119.bin"/><Relationship Id="rId264" Type="http://schemas.openxmlformats.org/officeDocument/2006/relationships/image" Target="media/image128.wmf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9.wmf"/><Relationship Id="rId124" Type="http://schemas.openxmlformats.org/officeDocument/2006/relationships/oleObject" Target="embeddings/oleObject58.bin"/><Relationship Id="rId70" Type="http://schemas.openxmlformats.org/officeDocument/2006/relationships/image" Target="media/image32.wmf"/><Relationship Id="rId91" Type="http://schemas.openxmlformats.org/officeDocument/2006/relationships/image" Target="media/image43.wmf"/><Relationship Id="rId145" Type="http://schemas.openxmlformats.org/officeDocument/2006/relationships/image" Target="media/image70.wmf"/><Relationship Id="rId166" Type="http://schemas.openxmlformats.org/officeDocument/2006/relationships/oleObject" Target="embeddings/oleObject79.bin"/><Relationship Id="rId187" Type="http://schemas.openxmlformats.org/officeDocument/2006/relationships/oleObject" Target="embeddings/oleObject90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3.bin"/><Relationship Id="rId233" Type="http://schemas.openxmlformats.org/officeDocument/2006/relationships/oleObject" Target="embeddings/oleObject114.bin"/><Relationship Id="rId254" Type="http://schemas.openxmlformats.org/officeDocument/2006/relationships/image" Target="media/image123.wmf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3.bin"/><Relationship Id="rId60" Type="http://schemas.openxmlformats.org/officeDocument/2006/relationships/image" Target="media/image27.wmf"/><Relationship Id="rId81" Type="http://schemas.openxmlformats.org/officeDocument/2006/relationships/oleObject" Target="embeddings/oleObject37.bin"/><Relationship Id="rId135" Type="http://schemas.openxmlformats.org/officeDocument/2006/relationships/image" Target="media/image65.wmf"/><Relationship Id="rId156" Type="http://schemas.openxmlformats.org/officeDocument/2006/relationships/oleObject" Target="embeddings/oleObject74.bin"/><Relationship Id="rId177" Type="http://schemas.openxmlformats.org/officeDocument/2006/relationships/image" Target="media/image86.wmf"/><Relationship Id="rId198" Type="http://schemas.openxmlformats.org/officeDocument/2006/relationships/image" Target="media/image96.w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6F34E08-FCCE-4203-8D01-B8478AE8C5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2118</Words>
  <Characters>11649</Characters>
  <Application>Microsoft Office Word</Application>
  <DocSecurity>0</DocSecurity>
  <Lines>97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Corrigé UPSTI 2017</vt:lpstr>
    </vt:vector>
  </TitlesOfParts>
  <Company/>
  <LinksUpToDate>false</LinksUpToDate>
  <CharactersWithSpaces>13740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Corrigé UPSTI 2018</dc:title>
  <dc:subject>Concours (CCP TSI)</dc:subject>
  <dc:creator>UPSTI</dc:creator>
  <cp:lastModifiedBy>UPSTI</cp:lastModifiedBy>
  <cp:revision>3</cp:revision>
  <dcterms:created xsi:type="dcterms:W3CDTF">2018-06-14T19:49:00Z</dcterms:created>
  <dcterms:modified xsi:type="dcterms:W3CDTF">2018-06-14T19:53:00Z</dcterms:modified>
</cp:coreProperties>
</file>